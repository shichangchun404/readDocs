
<file path=[Content_Types].xml><?xml version="1.0" encoding="utf-8"?>
<Types xmlns="http://schemas.openxmlformats.org/package/2006/content-types">
  <Default Extension="xml" ContentType="application/xml"/>
  <Default Extension="jpeg" ContentType="image/jpeg"/>
  <Default Extension="dat" ContentType="text/plain"/>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9d0969ddc7174916" Type="http://schemas.microsoft.com/office/2006/relationships/txt" Target="udata/data.dat"/><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A9D7E30" w14:textId="77777777" w:rsidR="008713C9" w:rsidRDefault="008713C9" w:rsidP="00B8711A">
      <w:pPr>
        <w:spacing w:line="360" w:lineRule="auto"/>
        <w:ind w:firstLineChars="200" w:firstLine="420"/>
        <w:rPr>
          <w:rFonts w:ascii="微软雅黑" w:eastAsia="微软雅黑" w:hAnsi="微软雅黑" w:hint="eastAsia"/>
          <w:szCs w:val="21"/>
        </w:rPr>
      </w:pPr>
    </w:p>
    <w:p w14:paraId="2BFAE0C4" w14:textId="77777777" w:rsidR="008713C9" w:rsidRPr="00B8711A" w:rsidRDefault="008713C9" w:rsidP="008713C9">
      <w:pPr>
        <w:spacing w:line="360" w:lineRule="auto"/>
        <w:ind w:firstLineChars="200" w:firstLine="420"/>
        <w:rPr>
          <w:rFonts w:ascii="微软雅黑" w:eastAsia="微软雅黑" w:hAnsi="微软雅黑" w:hint="eastAsia"/>
          <w:szCs w:val="21"/>
        </w:rPr>
      </w:pPr>
      <w:r w:rsidRPr="00B8711A">
        <w:rPr>
          <w:rFonts w:ascii="微软雅黑" w:eastAsia="微软雅黑" w:hAnsi="微软雅黑"/>
          <w:szCs w:val="21"/>
        </w:rPr>
        <w:t>京东智能客服能够成为诸多商家、企业口中“有情感、有温度”的伙伴，并非一日之功，它的背后，是京东云不断迭代的前沿、硬核技术，更是真实使用场景里的日夜锤炼。</w:t>
      </w:r>
    </w:p>
    <w:p w14:paraId="528D8EED" w14:textId="77777777" w:rsidR="008713C9" w:rsidRDefault="008713C9" w:rsidP="00B8711A">
      <w:pPr>
        <w:spacing w:line="360" w:lineRule="auto"/>
        <w:ind w:firstLineChars="200" w:firstLine="420"/>
        <w:rPr>
          <w:rFonts w:ascii="微软雅黑" w:eastAsia="微软雅黑" w:hAnsi="微软雅黑" w:hint="eastAsia"/>
          <w:szCs w:val="21"/>
        </w:rPr>
      </w:pPr>
      <w:bookmarkStart w:id="0" w:name="_GoBack"/>
      <w:bookmarkEnd w:id="0"/>
    </w:p>
    <w:p w14:paraId="6B7F92CB" w14:textId="7BEA67D0" w:rsidR="00B8711A" w:rsidRPr="00B8711A" w:rsidRDefault="008713C9" w:rsidP="00B8711A">
      <w:pPr>
        <w:spacing w:line="360" w:lineRule="auto"/>
        <w:ind w:firstLineChars="200" w:firstLine="420"/>
        <w:rPr>
          <w:rFonts w:ascii="微软雅黑" w:eastAsia="微软雅黑" w:hAnsi="微软雅黑" w:hint="eastAsia"/>
          <w:szCs w:val="21"/>
        </w:rPr>
      </w:pPr>
      <w:r w:rsidRPr="00B8711A">
        <w:rPr>
          <w:rFonts w:ascii="微软雅黑" w:eastAsia="微软雅黑" w:hAnsi="微软雅黑"/>
          <w:szCs w:val="21"/>
        </w:rPr>
        <w:t xml:space="preserve"> </w:t>
      </w:r>
      <w:r w:rsidR="00B8711A" w:rsidRPr="00B8711A">
        <w:rPr>
          <w:rFonts w:ascii="微软雅黑" w:eastAsia="微软雅黑" w:hAnsi="微软雅黑"/>
          <w:szCs w:val="21"/>
        </w:rPr>
        <w:t>“这个配置，现在有什么优惠？”</w:t>
      </w:r>
    </w:p>
    <w:p w14:paraId="2B346361" w14:textId="5CA118C9" w:rsidR="00B8711A" w:rsidRPr="00B8711A" w:rsidRDefault="00B8711A" w:rsidP="00B8711A">
      <w:pPr>
        <w:spacing w:line="360" w:lineRule="auto"/>
        <w:ind w:firstLineChars="200" w:firstLine="420"/>
        <w:rPr>
          <w:rFonts w:ascii="微软雅黑" w:eastAsia="微软雅黑" w:hAnsi="微软雅黑" w:hint="eastAsia"/>
          <w:szCs w:val="21"/>
        </w:rPr>
      </w:pPr>
      <w:r w:rsidRPr="00B8711A">
        <w:rPr>
          <w:rFonts w:ascii="微软雅黑" w:eastAsia="微软雅黑" w:hAnsi="微软雅黑"/>
          <w:szCs w:val="21"/>
        </w:rPr>
        <w:t>时间是6月1日零点过十分，就在阿德在手机上敲出咨询问题的下一秒，对话框里就已经出现了一张满8000减1000的优惠券，专用于阿德想买的电脑套餐。</w:t>
      </w:r>
    </w:p>
    <w:p w14:paraId="183F7E61" w14:textId="2B40C671" w:rsidR="00B8711A" w:rsidRPr="00B8711A" w:rsidRDefault="00B8711A" w:rsidP="00B8711A">
      <w:pPr>
        <w:spacing w:line="360" w:lineRule="auto"/>
        <w:ind w:firstLineChars="200" w:firstLine="420"/>
        <w:rPr>
          <w:rFonts w:ascii="微软雅黑" w:eastAsia="微软雅黑" w:hAnsi="微软雅黑" w:hint="eastAsia"/>
          <w:szCs w:val="21"/>
        </w:rPr>
      </w:pPr>
      <w:r w:rsidRPr="00B8711A">
        <w:rPr>
          <w:rFonts w:ascii="微软雅黑" w:eastAsia="微软雅黑" w:hAnsi="微软雅黑"/>
          <w:szCs w:val="21"/>
        </w:rPr>
        <w:t>武极电脑DIY旗舰店的客户服务人员提醒他，618“开门红”期间第一个小时领券下单，再凑上平台满减，是半年以来的最低价格，还有限量赠品。</w:t>
      </w:r>
    </w:p>
    <w:p w14:paraId="7B85B9F7" w14:textId="6F099458" w:rsidR="00B8711A" w:rsidRPr="00B8711A" w:rsidRDefault="00B8711A" w:rsidP="00B8711A">
      <w:pPr>
        <w:spacing w:line="360" w:lineRule="auto"/>
        <w:ind w:firstLineChars="200" w:firstLine="420"/>
        <w:rPr>
          <w:rFonts w:ascii="微软雅黑" w:eastAsia="微软雅黑" w:hAnsi="微软雅黑" w:hint="eastAsia"/>
          <w:szCs w:val="21"/>
        </w:rPr>
      </w:pPr>
      <w:r w:rsidRPr="00B8711A">
        <w:rPr>
          <w:rFonts w:ascii="微软雅黑" w:eastAsia="微软雅黑" w:hAnsi="微软雅黑"/>
          <w:szCs w:val="21"/>
        </w:rPr>
        <w:t>阿德只犹豫了几秒，就点击购物车选中、下单。他顾不上打开客服紧接着发来的订单确认信息，就将手机锁屏，倒头睡去。</w:t>
      </w:r>
    </w:p>
    <w:p w14:paraId="652F3297" w14:textId="5CFAEF9F" w:rsidR="00B8711A" w:rsidRPr="00B8711A" w:rsidRDefault="00B8711A" w:rsidP="00B8711A">
      <w:pPr>
        <w:spacing w:line="360" w:lineRule="auto"/>
        <w:ind w:firstLineChars="200" w:firstLine="420"/>
        <w:rPr>
          <w:rFonts w:ascii="微软雅黑" w:eastAsia="微软雅黑" w:hAnsi="微软雅黑" w:hint="eastAsia"/>
          <w:szCs w:val="21"/>
        </w:rPr>
      </w:pPr>
      <w:r w:rsidRPr="00B8711A">
        <w:rPr>
          <w:rFonts w:ascii="微软雅黑" w:eastAsia="微软雅黑" w:hAnsi="微软雅黑"/>
          <w:szCs w:val="21"/>
        </w:rPr>
        <w:t>在阿德睡着的八个小时里，在手机另一端的客服，还陆续发送了配置详情、装机指南、物流变更等必要信息到他的手机。</w:t>
      </w:r>
    </w:p>
    <w:p w14:paraId="1416EF48" w14:textId="15C26074" w:rsidR="00B8711A" w:rsidRPr="00B8711A" w:rsidRDefault="00B8711A" w:rsidP="00B8711A">
      <w:pPr>
        <w:spacing w:line="360" w:lineRule="auto"/>
        <w:ind w:firstLineChars="200" w:firstLine="420"/>
        <w:rPr>
          <w:rFonts w:ascii="微软雅黑" w:eastAsia="微软雅黑" w:hAnsi="微软雅黑" w:hint="eastAsia"/>
          <w:szCs w:val="21"/>
        </w:rPr>
      </w:pPr>
      <w:r w:rsidRPr="00B8711A">
        <w:rPr>
          <w:rFonts w:ascii="微软雅黑" w:eastAsia="微软雅黑" w:hAnsi="微软雅黑"/>
          <w:szCs w:val="21"/>
        </w:rPr>
        <w:t>对于京东DIY电脑商家武极电脑来说，阿德仅是当天一万多进店咨询、下单的顾客之一，这一套客服快速响应、帮助客户下单的流程，离不开京东智能客服“京小智”的帮助。</w:t>
      </w:r>
    </w:p>
    <w:p w14:paraId="0306B97E" w14:textId="731EB3F3" w:rsidR="00B8711A" w:rsidRPr="00B8711A" w:rsidRDefault="00B8711A" w:rsidP="008713C9">
      <w:pPr>
        <w:spacing w:line="360" w:lineRule="auto"/>
        <w:rPr>
          <w:rFonts w:ascii="微软雅黑" w:eastAsia="微软雅黑" w:hAnsi="微软雅黑" w:hint="eastAsia"/>
          <w:szCs w:val="21"/>
        </w:rPr>
      </w:pPr>
    </w:p>
    <w:p w14:paraId="4E07F315" w14:textId="5D8CF61E" w:rsidR="00B8711A" w:rsidRPr="008713C9" w:rsidRDefault="00B8711A" w:rsidP="00B8711A">
      <w:pPr>
        <w:spacing w:line="360" w:lineRule="auto"/>
        <w:ind w:firstLineChars="200" w:firstLine="420"/>
        <w:rPr>
          <w:rFonts w:ascii="微软雅黑" w:eastAsia="微软雅黑" w:hAnsi="微软雅黑" w:hint="eastAsia"/>
          <w:b/>
          <w:szCs w:val="21"/>
        </w:rPr>
      </w:pPr>
      <w:r w:rsidRPr="008713C9">
        <w:rPr>
          <w:rFonts w:ascii="微软雅黑" w:eastAsia="微软雅黑" w:hAnsi="微软雅黑"/>
          <w:b/>
          <w:szCs w:val="21"/>
        </w:rPr>
        <w:t>618开场的10分钟内，京东智能客服累计服务160万次</w:t>
      </w:r>
    </w:p>
    <w:p w14:paraId="486A8A7E" w14:textId="0AFD7F68" w:rsidR="00B8711A" w:rsidRPr="00B8711A" w:rsidRDefault="00B8711A" w:rsidP="00B8711A">
      <w:pPr>
        <w:spacing w:line="360" w:lineRule="auto"/>
        <w:ind w:firstLineChars="200" w:firstLine="420"/>
        <w:rPr>
          <w:rFonts w:ascii="微软雅黑" w:eastAsia="微软雅黑" w:hAnsi="微软雅黑" w:hint="eastAsia"/>
          <w:szCs w:val="21"/>
        </w:rPr>
      </w:pPr>
      <w:r w:rsidRPr="00B8711A">
        <w:rPr>
          <w:rFonts w:ascii="微软雅黑" w:eastAsia="微软雅黑" w:hAnsi="微软雅黑"/>
          <w:szCs w:val="21"/>
        </w:rPr>
        <w:t>“零点过后几分钟，咨询量一下子爆炸了，京小智冲在最前面解决了客户大量的问题，商品的优惠活动客户来不及看，京小智会主动告诉他怎么买最便宜。”武极电脑DIY旗舰店客服部总监孙逊回忆道。</w:t>
      </w:r>
    </w:p>
    <w:p w14:paraId="3A4FD991" w14:textId="07B3A351" w:rsidR="00B8711A" w:rsidRPr="00B8711A" w:rsidRDefault="00B8711A" w:rsidP="00B8711A">
      <w:pPr>
        <w:spacing w:line="360" w:lineRule="auto"/>
        <w:ind w:firstLineChars="200" w:firstLine="420"/>
        <w:rPr>
          <w:rFonts w:ascii="微软雅黑" w:eastAsia="微软雅黑" w:hAnsi="微软雅黑"/>
          <w:szCs w:val="21"/>
        </w:rPr>
      </w:pPr>
      <w:r w:rsidRPr="00B8711A">
        <w:rPr>
          <w:rFonts w:ascii="微软雅黑" w:eastAsia="微软雅黑" w:hAnsi="微软雅黑"/>
          <w:szCs w:val="21"/>
        </w:rPr>
        <w:lastRenderedPageBreak/>
        <w:drawing>
          <wp:inline distT="0" distB="0" distL="0" distR="0" wp14:anchorId="118D1399" wp14:editId="6C359EC2">
            <wp:extent cx="3911600" cy="4305300"/>
            <wp:effectExtent l="0" t="0" r="0" b="1270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911600" cy="4305300"/>
                    </a:xfrm>
                    <a:prstGeom prst="rect">
                      <a:avLst/>
                    </a:prstGeom>
                  </pic:spPr>
                </pic:pic>
              </a:graphicData>
            </a:graphic>
          </wp:inline>
        </w:drawing>
      </w:r>
    </w:p>
    <w:p w14:paraId="245A68B1" w14:textId="77777777" w:rsidR="00B8711A" w:rsidRPr="00B8711A" w:rsidRDefault="00B8711A" w:rsidP="00B8711A">
      <w:pPr>
        <w:spacing w:line="360" w:lineRule="auto"/>
        <w:ind w:firstLineChars="200" w:firstLine="420"/>
        <w:rPr>
          <w:rFonts w:ascii="微软雅黑" w:eastAsia="微软雅黑" w:hAnsi="微软雅黑"/>
          <w:szCs w:val="21"/>
        </w:rPr>
      </w:pPr>
      <w:r w:rsidRPr="00B8711A">
        <w:rPr>
          <w:rFonts w:ascii="微软雅黑" w:eastAsia="微软雅黑" w:hAnsi="微软雅黑"/>
          <w:szCs w:val="21"/>
        </w:rPr>
        <w:t>每年的618是电商承压最大也最紧张的时候，阿德下单的那一天，京东成功打破了“24小时单一网上平台销售最多台笔记本电脑”吉尼斯世界纪录，他下单的那几分钟，也恰恰是今年618期间的第一个流量洪峰。开场10分钟，京东智能客服累计服务160万次。无数像武极电脑这样的商家在京小智的帮助之下，扛住了又一次的大考。</w:t>
      </w:r>
    </w:p>
    <w:p w14:paraId="31E4F8F3" w14:textId="44265CF9" w:rsidR="00B8711A" w:rsidRPr="00B8711A" w:rsidRDefault="00B8711A" w:rsidP="00B8711A">
      <w:pPr>
        <w:spacing w:line="360" w:lineRule="auto"/>
        <w:ind w:firstLineChars="200" w:firstLine="420"/>
        <w:rPr>
          <w:rFonts w:ascii="微软雅黑" w:eastAsia="微软雅黑" w:hAnsi="微软雅黑"/>
          <w:szCs w:val="21"/>
        </w:rPr>
      </w:pPr>
      <w:r w:rsidRPr="00B8711A">
        <w:rPr>
          <w:rFonts w:ascii="微软雅黑" w:eastAsia="微软雅黑" w:hAnsi="微软雅黑"/>
          <w:szCs w:val="21"/>
        </w:rPr>
        <w:lastRenderedPageBreak/>
        <w:drawing>
          <wp:inline distT="0" distB="0" distL="0" distR="0" wp14:anchorId="0EC994A7" wp14:editId="4C0E14A0">
            <wp:extent cx="5274310" cy="3953510"/>
            <wp:effectExtent l="0" t="0" r="8890" b="889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3953510"/>
                    </a:xfrm>
                    <a:prstGeom prst="rect">
                      <a:avLst/>
                    </a:prstGeom>
                  </pic:spPr>
                </pic:pic>
              </a:graphicData>
            </a:graphic>
          </wp:inline>
        </w:drawing>
      </w:r>
    </w:p>
    <w:p w14:paraId="6612546F" w14:textId="2E12AAD2" w:rsidR="00B8711A" w:rsidRPr="00B8711A" w:rsidRDefault="00B8711A" w:rsidP="00B8711A">
      <w:pPr>
        <w:spacing w:line="360" w:lineRule="auto"/>
        <w:ind w:firstLineChars="200" w:firstLine="420"/>
        <w:rPr>
          <w:rFonts w:ascii="微软雅黑" w:eastAsia="微软雅黑" w:hAnsi="微软雅黑" w:hint="eastAsia"/>
          <w:szCs w:val="21"/>
        </w:rPr>
      </w:pPr>
      <w:r>
        <w:rPr>
          <w:rFonts w:ascii="华文楷体" w:eastAsia="华文楷体" w:hAnsi="华文楷体"/>
          <w:szCs w:val="21"/>
        </w:rPr>
        <w:t>Marked</w:t>
      </w:r>
      <w:r>
        <w:rPr>
          <w:rFonts w:ascii="华文楷体" w:eastAsia="华文楷体" w:hAnsi="华文楷体" w:hint="eastAsia"/>
          <w:szCs w:val="21"/>
        </w:rPr>
        <w:t>：</w:t>
      </w:r>
      <w:r w:rsidRPr="00B8711A">
        <w:rPr>
          <w:rFonts w:ascii="微软雅黑" w:eastAsia="微软雅黑" w:hAnsi="微软雅黑"/>
          <w:szCs w:val="21"/>
        </w:rPr>
        <w:t>京东智能客服成都团队618作战实况</w:t>
      </w:r>
    </w:p>
    <w:p w14:paraId="1D300512" w14:textId="77777777" w:rsidR="00B8711A" w:rsidRDefault="00B8711A" w:rsidP="00B8711A">
      <w:pPr>
        <w:spacing w:line="360" w:lineRule="auto"/>
        <w:ind w:firstLineChars="200" w:firstLine="420"/>
        <w:rPr>
          <w:rFonts w:ascii="微软雅黑" w:eastAsia="微软雅黑" w:hAnsi="微软雅黑" w:hint="eastAsia"/>
          <w:szCs w:val="21"/>
        </w:rPr>
      </w:pPr>
    </w:p>
    <w:p w14:paraId="32D4A0AA" w14:textId="7F15F4AC" w:rsidR="00B8711A" w:rsidRPr="00B8711A" w:rsidRDefault="00B8711A" w:rsidP="00B8711A">
      <w:pPr>
        <w:spacing w:line="360" w:lineRule="auto"/>
        <w:ind w:firstLineChars="200" w:firstLine="420"/>
        <w:rPr>
          <w:rFonts w:ascii="微软雅黑" w:eastAsia="微软雅黑" w:hAnsi="微软雅黑" w:hint="eastAsia"/>
          <w:szCs w:val="21"/>
        </w:rPr>
      </w:pPr>
      <w:r w:rsidRPr="00B8711A">
        <w:rPr>
          <w:rFonts w:ascii="微软雅黑" w:eastAsia="微软雅黑" w:hAnsi="微软雅黑"/>
          <w:szCs w:val="21"/>
        </w:rPr>
        <w:t>京东智能客服能够成为诸多商家、企业口中“有情感、有温度”的伙伴，并非一日之功，它的背后，是京东云不断迭代的前沿、硬核技术，更是真实使用场景里的日夜锤炼。</w:t>
      </w:r>
    </w:p>
    <w:p w14:paraId="6B0C0AE8" w14:textId="4286192C" w:rsidR="00B8711A" w:rsidRDefault="00B8711A" w:rsidP="00B8711A">
      <w:pPr>
        <w:spacing w:line="360" w:lineRule="auto"/>
        <w:ind w:firstLineChars="200" w:firstLine="420"/>
        <w:rPr>
          <w:rFonts w:ascii="微软雅黑" w:eastAsia="微软雅黑" w:hAnsi="微软雅黑" w:hint="eastAsia"/>
          <w:szCs w:val="21"/>
        </w:rPr>
      </w:pPr>
      <w:r w:rsidRPr="00B8711A">
        <w:rPr>
          <w:rFonts w:ascii="微软雅黑" w:eastAsia="微软雅黑" w:hAnsi="微软雅黑"/>
          <w:szCs w:val="21"/>
        </w:rPr>
        <w:t>作为支持零售业务背后的技术人，张振庭每年的时间表都以每年两次大促作为尺度。消费者越是“买的开心”的时刻，张振庭的团队越是面临巨大的压力。“整个京东集团，跟零售相关、配送相关、支付相关的所有问题，都会集中到我这边。</w:t>
      </w:r>
      <w:r w:rsidRPr="00B8711A">
        <w:rPr>
          <w:rFonts w:ascii="微软雅黑" w:eastAsia="微软雅黑" w:hAnsi="微软雅黑"/>
          <w:szCs w:val="21"/>
        </w:rPr>
        <w:t>”</w:t>
      </w:r>
    </w:p>
    <w:p w14:paraId="4976C153" w14:textId="77777777" w:rsidR="008713C9" w:rsidRPr="00B8711A" w:rsidRDefault="008713C9" w:rsidP="00B8711A">
      <w:pPr>
        <w:spacing w:line="360" w:lineRule="auto"/>
        <w:ind w:firstLineChars="200" w:firstLine="420"/>
        <w:rPr>
          <w:rFonts w:ascii="微软雅黑" w:eastAsia="微软雅黑" w:hAnsi="微软雅黑" w:hint="eastAsia"/>
          <w:szCs w:val="21"/>
        </w:rPr>
      </w:pPr>
    </w:p>
    <w:p w14:paraId="480B60F0" w14:textId="77777777" w:rsidR="00B8711A" w:rsidRPr="008713C9" w:rsidRDefault="00B8711A" w:rsidP="00B8711A">
      <w:pPr>
        <w:spacing w:line="360" w:lineRule="auto"/>
        <w:ind w:firstLineChars="200" w:firstLine="420"/>
        <w:rPr>
          <w:rFonts w:ascii="微软雅黑" w:eastAsia="微软雅黑" w:hAnsi="微软雅黑"/>
          <w:b/>
          <w:szCs w:val="21"/>
        </w:rPr>
      </w:pPr>
      <w:r w:rsidRPr="008713C9">
        <w:rPr>
          <w:rFonts w:ascii="微软雅黑" w:eastAsia="微软雅黑" w:hAnsi="微软雅黑"/>
          <w:b/>
          <w:szCs w:val="21"/>
        </w:rPr>
        <w:t>普通话说得不好？没关系，我们也能识别</w:t>
      </w:r>
    </w:p>
    <w:p w14:paraId="2C866618" w14:textId="3E7B3226" w:rsidR="00B8711A" w:rsidRPr="00B8711A" w:rsidRDefault="00B8711A" w:rsidP="008713C9">
      <w:pPr>
        <w:spacing w:line="360" w:lineRule="auto"/>
        <w:rPr>
          <w:rFonts w:ascii="微软雅黑" w:eastAsia="微软雅黑" w:hAnsi="微软雅黑" w:hint="eastAsia"/>
          <w:szCs w:val="21"/>
        </w:rPr>
      </w:pPr>
      <w:r w:rsidRPr="00B8711A">
        <w:rPr>
          <w:rFonts w:ascii="微软雅黑" w:eastAsia="微软雅黑" w:hAnsi="微软雅黑"/>
          <w:szCs w:val="21"/>
        </w:rPr>
        <w:t>随着京东智能客服的商业化步伐加快，团队的服务对象从京东集团内部延伸到平台商家，再到更多外部的企业、政务场景，开始为更广大的人群提供服务。</w:t>
      </w:r>
    </w:p>
    <w:p w14:paraId="2A0C9D6D" w14:textId="54182CCA" w:rsidR="00B8711A" w:rsidRPr="00B8711A" w:rsidRDefault="00B8711A" w:rsidP="00B8711A">
      <w:pPr>
        <w:spacing w:line="360" w:lineRule="auto"/>
        <w:ind w:firstLineChars="200" w:firstLine="420"/>
        <w:rPr>
          <w:rFonts w:ascii="微软雅黑" w:eastAsia="微软雅黑" w:hAnsi="微软雅黑" w:hint="eastAsia"/>
          <w:szCs w:val="21"/>
        </w:rPr>
      </w:pPr>
      <w:r w:rsidRPr="00B8711A">
        <w:rPr>
          <w:rFonts w:ascii="微软雅黑" w:eastAsia="微软雅黑" w:hAnsi="微软雅黑"/>
          <w:szCs w:val="21"/>
        </w:rPr>
        <w:t>“以前是单纯做研发，埋头迭代，现在我们做一个功能，还得考虑这个技术能不能沉淀</w:t>
      </w:r>
      <w:r w:rsidRPr="00B8711A">
        <w:rPr>
          <w:rFonts w:ascii="微软雅黑" w:eastAsia="微软雅黑" w:hAnsi="微软雅黑"/>
          <w:szCs w:val="21"/>
        </w:rPr>
        <w:lastRenderedPageBreak/>
        <w:t>下来，能不能标准化？其他的客户场景会不会也能用得上？”在这个过程里，张振庭发现自己在技术之外需要考虑更多，“除了把我们手上的系统做好、把我们的模型调好，我们还需要面对客户，需要听客户讲很多的东西，把握他们的需求。</w:t>
      </w:r>
      <w:r w:rsidRPr="00B8711A">
        <w:rPr>
          <w:rFonts w:ascii="微软雅黑" w:eastAsia="微软雅黑" w:hAnsi="微软雅黑"/>
          <w:szCs w:val="21"/>
        </w:rPr>
        <w:t>”</w:t>
      </w:r>
    </w:p>
    <w:p w14:paraId="3BB0C9D7" w14:textId="146C0B86" w:rsidR="00B8711A" w:rsidRPr="00B8711A" w:rsidRDefault="00B8711A" w:rsidP="00B8711A">
      <w:pPr>
        <w:spacing w:line="360" w:lineRule="auto"/>
        <w:ind w:firstLineChars="200" w:firstLine="420"/>
        <w:rPr>
          <w:rFonts w:ascii="微软雅黑" w:eastAsia="微软雅黑" w:hAnsi="微软雅黑" w:hint="eastAsia"/>
          <w:szCs w:val="21"/>
        </w:rPr>
      </w:pPr>
      <w:r w:rsidRPr="00B8711A">
        <w:rPr>
          <w:rFonts w:ascii="微软雅黑" w:eastAsia="微软雅黑" w:hAnsi="微软雅黑"/>
          <w:szCs w:val="21"/>
        </w:rPr>
        <w:t>京小智是京东智能客服面向京东商城入驻商家服务的拳头产品。让“有温度”的京东智能客服走进更多政企场景的过程，用张振庭的话说，这是“顶级运动员转型当教练”。</w:t>
      </w:r>
    </w:p>
    <w:p w14:paraId="04B36ECE" w14:textId="347F5852" w:rsidR="00B8711A" w:rsidRPr="00B8711A" w:rsidRDefault="00B8711A" w:rsidP="00B8711A">
      <w:pPr>
        <w:spacing w:line="360" w:lineRule="auto"/>
        <w:ind w:firstLineChars="200" w:firstLine="420"/>
        <w:rPr>
          <w:rFonts w:ascii="微软雅黑" w:eastAsia="微软雅黑" w:hAnsi="微软雅黑" w:hint="eastAsia"/>
          <w:szCs w:val="21"/>
        </w:rPr>
      </w:pPr>
      <w:r w:rsidRPr="00B8711A">
        <w:rPr>
          <w:rFonts w:ascii="微软雅黑" w:eastAsia="微软雅黑" w:hAnsi="微软雅黑"/>
          <w:szCs w:val="21"/>
        </w:rPr>
        <w:t>“京东的业务场景非常复杂，客户的规模大、流量大，每天都实现了几百万次的应答，这个不是一般的公司能够拥有的技术能力。整套系统包括运营经验，都经过了8年的迭代。”张振庭直言，“我们引入了很多顶尖的科学家，在实战经验的背后，是真正的技术实力。</w:t>
      </w:r>
      <w:r w:rsidRPr="00B8711A">
        <w:rPr>
          <w:rFonts w:ascii="微软雅黑" w:eastAsia="微软雅黑" w:hAnsi="微软雅黑"/>
          <w:szCs w:val="21"/>
        </w:rPr>
        <w:t>”</w:t>
      </w:r>
    </w:p>
    <w:p w14:paraId="031D8900" w14:textId="7B674FEF" w:rsidR="00B8711A" w:rsidRPr="00B8711A" w:rsidRDefault="00B8711A" w:rsidP="008713C9">
      <w:pPr>
        <w:spacing w:line="360" w:lineRule="auto"/>
        <w:ind w:firstLineChars="200" w:firstLine="420"/>
        <w:rPr>
          <w:rFonts w:ascii="微软雅黑" w:eastAsia="微软雅黑" w:hAnsi="微软雅黑" w:hint="eastAsia"/>
          <w:szCs w:val="21"/>
        </w:rPr>
      </w:pPr>
      <w:r w:rsidRPr="00B8711A">
        <w:rPr>
          <w:rFonts w:ascii="微软雅黑" w:eastAsia="微软雅黑" w:hAnsi="微软雅黑"/>
          <w:szCs w:val="21"/>
        </w:rPr>
        <w:t>小到武极电脑DIY旗舰店这样的京东POP商家，大到中联重科、联通这样的大型企业，乃至大同12345、服贸会、陕西人社12333这样的政务客户，京东智能客服都能将经过千锤百炼的技术能力与运营经验，快速复制、落地到不同行业和场景，让更多人享受到技术进步带来的红利。</w:t>
      </w:r>
    </w:p>
    <w:p w14:paraId="1F1D7674" w14:textId="26C03C3E" w:rsidR="00B8711A" w:rsidRPr="00B8711A" w:rsidRDefault="008713C9" w:rsidP="00B8711A">
      <w:pPr>
        <w:spacing w:line="360" w:lineRule="auto"/>
        <w:ind w:firstLineChars="200" w:firstLine="420"/>
        <w:rPr>
          <w:rFonts w:ascii="微软雅黑" w:eastAsia="微软雅黑" w:hAnsi="微软雅黑"/>
          <w:szCs w:val="21"/>
        </w:rPr>
      </w:pPr>
      <w:r w:rsidRPr="008713C9">
        <w:rPr>
          <w:rFonts w:ascii="微软雅黑" w:eastAsia="微软雅黑" w:hAnsi="微软雅黑"/>
          <w:szCs w:val="21"/>
        </w:rPr>
        <w:drawing>
          <wp:inline distT="0" distB="0" distL="0" distR="0" wp14:anchorId="37D3EFB0" wp14:editId="3089634E">
            <wp:extent cx="5274310" cy="3597910"/>
            <wp:effectExtent l="0" t="0" r="8890" b="889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3597910"/>
                    </a:xfrm>
                    <a:prstGeom prst="rect">
                      <a:avLst/>
                    </a:prstGeom>
                  </pic:spPr>
                </pic:pic>
              </a:graphicData>
            </a:graphic>
          </wp:inline>
        </w:drawing>
      </w:r>
    </w:p>
    <w:p w14:paraId="4856157C" w14:textId="2F6970D1" w:rsidR="00B8711A" w:rsidRPr="00B8711A" w:rsidRDefault="008713C9" w:rsidP="00B8711A">
      <w:pPr>
        <w:spacing w:line="360" w:lineRule="auto"/>
        <w:ind w:firstLineChars="200" w:firstLine="420"/>
        <w:rPr>
          <w:rFonts w:ascii="微软雅黑" w:eastAsia="微软雅黑" w:hAnsi="微软雅黑"/>
          <w:szCs w:val="21"/>
        </w:rPr>
      </w:pPr>
      <w:r>
        <w:rPr>
          <w:rFonts w:ascii="华文楷体" w:eastAsia="华文楷体" w:hAnsi="华文楷体"/>
          <w:szCs w:val="21"/>
        </w:rPr>
        <w:t>Marked</w:t>
      </w:r>
      <w:r>
        <w:rPr>
          <w:rFonts w:ascii="华文楷体" w:eastAsia="华文楷体" w:hAnsi="华文楷体" w:hint="eastAsia"/>
          <w:szCs w:val="21"/>
        </w:rPr>
        <w:t>：</w:t>
      </w:r>
      <w:r w:rsidR="00B8711A" w:rsidRPr="00B8711A">
        <w:rPr>
          <w:rFonts w:ascii="微软雅黑" w:eastAsia="微软雅黑" w:hAnsi="微软雅黑"/>
          <w:szCs w:val="21"/>
        </w:rPr>
        <w:t>大同12345市民热线客服工作现场</w:t>
      </w:r>
    </w:p>
    <w:p w14:paraId="2983229F" w14:textId="77777777" w:rsidR="00B8711A" w:rsidRPr="00B8711A" w:rsidRDefault="00B8711A" w:rsidP="00B8711A">
      <w:pPr>
        <w:spacing w:line="360" w:lineRule="auto"/>
        <w:ind w:firstLineChars="200" w:firstLine="420"/>
        <w:rPr>
          <w:rFonts w:ascii="微软雅黑" w:eastAsia="微软雅黑" w:hAnsi="微软雅黑"/>
          <w:szCs w:val="21"/>
        </w:rPr>
      </w:pPr>
    </w:p>
    <w:p w14:paraId="26D3E8CF" w14:textId="77777777" w:rsidR="00B8711A" w:rsidRPr="00B8711A" w:rsidRDefault="00B8711A" w:rsidP="00B8711A">
      <w:pPr>
        <w:spacing w:line="360" w:lineRule="auto"/>
        <w:ind w:firstLineChars="200" w:firstLine="420"/>
        <w:rPr>
          <w:rFonts w:ascii="微软雅黑" w:eastAsia="微软雅黑" w:hAnsi="微软雅黑"/>
          <w:szCs w:val="21"/>
        </w:rPr>
      </w:pPr>
    </w:p>
    <w:p w14:paraId="7EC535B9" w14:textId="490C29C2" w:rsidR="00B8711A" w:rsidRPr="00B8711A" w:rsidRDefault="00B8711A" w:rsidP="00B8711A">
      <w:pPr>
        <w:spacing w:line="360" w:lineRule="auto"/>
        <w:ind w:firstLineChars="200" w:firstLine="420"/>
        <w:rPr>
          <w:rFonts w:ascii="微软雅黑" w:eastAsia="微软雅黑" w:hAnsi="微软雅黑" w:hint="eastAsia"/>
          <w:szCs w:val="21"/>
        </w:rPr>
      </w:pPr>
      <w:r w:rsidRPr="00B8711A">
        <w:rPr>
          <w:rFonts w:ascii="微软雅黑" w:eastAsia="微软雅黑" w:hAnsi="微软雅黑"/>
          <w:szCs w:val="21"/>
        </w:rPr>
        <w:t>今年春天，京东云将前沿技术带入了大同12345政务热线，打造了一个智能政务热线的“云上样板间”。</w:t>
      </w:r>
    </w:p>
    <w:p w14:paraId="2E83B4D8" w14:textId="0447942D" w:rsidR="00B8711A" w:rsidRPr="00B8711A" w:rsidRDefault="00B8711A" w:rsidP="00B8711A">
      <w:pPr>
        <w:spacing w:line="360" w:lineRule="auto"/>
        <w:ind w:firstLineChars="200" w:firstLine="420"/>
        <w:rPr>
          <w:rFonts w:ascii="微软雅黑" w:eastAsia="微软雅黑" w:hAnsi="微软雅黑" w:hint="eastAsia"/>
          <w:szCs w:val="21"/>
        </w:rPr>
      </w:pPr>
      <w:r w:rsidRPr="00B8711A">
        <w:rPr>
          <w:rFonts w:ascii="微软雅黑" w:eastAsia="微软雅黑" w:hAnsi="微软雅黑"/>
          <w:szCs w:val="21"/>
        </w:rPr>
        <w:t>作为政务服务的毛细血管，12345热线不同于商家的客户服务部门，它承载了太多的功能，生活在一座城市中的人通过这一条热线解决城市生活中遇到的各种问题。水电出了问题该找谁？路灯不亮怎么办？企业如何给员工交社保？如何在网上申办营业执照？这些市民、企业关心的问题，都通过一通通电话向相关负责的政府部门寻求答案。</w:t>
      </w:r>
    </w:p>
    <w:p w14:paraId="3BAFB091" w14:textId="173FC3CF" w:rsidR="00B8711A" w:rsidRPr="00B8711A" w:rsidRDefault="00B8711A" w:rsidP="00B8711A">
      <w:pPr>
        <w:spacing w:line="360" w:lineRule="auto"/>
        <w:ind w:firstLineChars="200" w:firstLine="420"/>
        <w:rPr>
          <w:rFonts w:ascii="微软雅黑" w:eastAsia="微软雅黑" w:hAnsi="微软雅黑" w:hint="eastAsia"/>
          <w:szCs w:val="21"/>
        </w:rPr>
      </w:pPr>
      <w:r w:rsidRPr="00B8711A">
        <w:rPr>
          <w:rFonts w:ascii="微软雅黑" w:eastAsia="微软雅黑" w:hAnsi="微软雅黑"/>
          <w:szCs w:val="21"/>
        </w:rPr>
        <w:t>一条12345热线归并了包括工商税务、医保社保等全市超过30条政务服务便民热线，技术可以如何对其进行优化？</w:t>
      </w:r>
    </w:p>
    <w:p w14:paraId="771FB4F0" w14:textId="7B61B013" w:rsidR="00B8711A" w:rsidRPr="00B8711A" w:rsidRDefault="00B8711A" w:rsidP="00B8711A">
      <w:pPr>
        <w:spacing w:line="360" w:lineRule="auto"/>
        <w:ind w:firstLineChars="200" w:firstLine="420"/>
        <w:rPr>
          <w:rFonts w:ascii="微软雅黑" w:eastAsia="微软雅黑" w:hAnsi="微软雅黑" w:hint="eastAsia"/>
          <w:szCs w:val="21"/>
        </w:rPr>
      </w:pPr>
      <w:r w:rsidRPr="00B8711A">
        <w:rPr>
          <w:rFonts w:ascii="微软雅黑" w:eastAsia="微软雅黑" w:hAnsi="微软雅黑"/>
          <w:szCs w:val="21"/>
        </w:rPr>
        <w:t>首先是效率。</w:t>
      </w:r>
    </w:p>
    <w:p w14:paraId="7A4CB49C" w14:textId="214BFE26" w:rsidR="00B8711A" w:rsidRPr="00B8711A" w:rsidRDefault="00B8711A" w:rsidP="00B8711A">
      <w:pPr>
        <w:spacing w:line="360" w:lineRule="auto"/>
        <w:ind w:firstLineChars="200" w:firstLine="420"/>
        <w:rPr>
          <w:rFonts w:ascii="微软雅黑" w:eastAsia="微软雅黑" w:hAnsi="微软雅黑" w:hint="eastAsia"/>
          <w:szCs w:val="21"/>
        </w:rPr>
      </w:pPr>
      <w:r w:rsidRPr="00B8711A">
        <w:rPr>
          <w:rFonts w:ascii="微软雅黑" w:eastAsia="微软雅黑" w:hAnsi="微软雅黑"/>
          <w:szCs w:val="21"/>
        </w:rPr>
        <w:t>“之前电话一个接一个，忙得连喝水的时间都没有，连上厕所都是快跑。”大同12345市民服务热线话务组田经理告诉我们，“不过现在的压力没那么大了。</w:t>
      </w:r>
      <w:r w:rsidRPr="00B8711A">
        <w:rPr>
          <w:rFonts w:ascii="微软雅黑" w:eastAsia="微软雅黑" w:hAnsi="微软雅黑"/>
          <w:szCs w:val="21"/>
        </w:rPr>
        <w:t>”</w:t>
      </w:r>
    </w:p>
    <w:p w14:paraId="3AD45A76" w14:textId="046A7644" w:rsidR="00B8711A" w:rsidRPr="00B8711A" w:rsidRDefault="00B8711A" w:rsidP="008713C9">
      <w:pPr>
        <w:spacing w:line="360" w:lineRule="auto"/>
        <w:ind w:firstLineChars="200" w:firstLine="420"/>
        <w:rPr>
          <w:rFonts w:ascii="微软雅黑" w:eastAsia="微软雅黑" w:hAnsi="微软雅黑" w:hint="eastAsia"/>
          <w:szCs w:val="21"/>
        </w:rPr>
      </w:pPr>
      <w:r w:rsidRPr="00B8711A">
        <w:rPr>
          <w:rFonts w:ascii="微软雅黑" w:eastAsia="微软雅黑" w:hAnsi="微软雅黑"/>
          <w:szCs w:val="21"/>
        </w:rPr>
        <w:t>智能坐席辅助、情感识别、方言识别、实时自动更新的知识库……作为业界首个大规模商用的情感机器人，京东智能客服将迁移学习、反向翻译、噪声处理等人工智能技术应用到客服领域，将前沿技术与大规模产业应用相结合，助力山西大同市政府打造了新一代12345市民服务热线，补充和改造了既有政务系统的服务交互模式，实现了热线运营效率的大幅提升——热线日均呼入总量增加31.7%、呼入电话通起率达100%、日均有效诉求提高33.6%，办结率达97.9%。</w:t>
      </w:r>
    </w:p>
    <w:p w14:paraId="7F9F26D9" w14:textId="77777777" w:rsidR="00B8711A" w:rsidRPr="00B8711A" w:rsidRDefault="00B8711A" w:rsidP="00B8711A">
      <w:pPr>
        <w:spacing w:line="360" w:lineRule="auto"/>
        <w:ind w:firstLineChars="200" w:firstLine="420"/>
        <w:rPr>
          <w:rFonts w:ascii="微软雅黑" w:eastAsia="微软雅黑" w:hAnsi="微软雅黑"/>
          <w:szCs w:val="21"/>
        </w:rPr>
      </w:pPr>
    </w:p>
    <w:p w14:paraId="0B076E80" w14:textId="77777777" w:rsidR="008713C9" w:rsidRDefault="008713C9" w:rsidP="00B8711A">
      <w:pPr>
        <w:spacing w:line="360" w:lineRule="auto"/>
        <w:ind w:firstLineChars="200" w:firstLine="420"/>
        <w:rPr>
          <w:rFonts w:ascii="微软雅黑" w:eastAsia="微软雅黑" w:hAnsi="微软雅黑" w:hint="eastAsia"/>
          <w:szCs w:val="21"/>
        </w:rPr>
      </w:pPr>
      <w:r w:rsidRPr="008713C9">
        <w:rPr>
          <w:rFonts w:ascii="微软雅黑" w:eastAsia="微软雅黑" w:hAnsi="微软雅黑"/>
          <w:szCs w:val="21"/>
        </w:rPr>
        <w:lastRenderedPageBreak/>
        <w:drawing>
          <wp:inline distT="0" distB="0" distL="0" distR="0" wp14:anchorId="73955401" wp14:editId="42C497FC">
            <wp:extent cx="3378200" cy="45720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378200" cy="4572000"/>
                    </a:xfrm>
                    <a:prstGeom prst="rect">
                      <a:avLst/>
                    </a:prstGeom>
                  </pic:spPr>
                </pic:pic>
              </a:graphicData>
            </a:graphic>
          </wp:inline>
        </w:drawing>
      </w:r>
    </w:p>
    <w:p w14:paraId="17A245B3" w14:textId="313E9D02" w:rsidR="00B8711A" w:rsidRPr="00B8711A" w:rsidRDefault="008713C9" w:rsidP="00B8711A">
      <w:pPr>
        <w:spacing w:line="360" w:lineRule="auto"/>
        <w:ind w:firstLineChars="200" w:firstLine="420"/>
        <w:rPr>
          <w:rFonts w:ascii="微软雅黑" w:eastAsia="微软雅黑" w:hAnsi="微软雅黑"/>
          <w:szCs w:val="21"/>
        </w:rPr>
      </w:pPr>
      <w:r>
        <w:rPr>
          <w:rFonts w:ascii="华文楷体" w:eastAsia="华文楷体" w:hAnsi="华文楷体"/>
          <w:szCs w:val="21"/>
        </w:rPr>
        <w:t>Marked</w:t>
      </w:r>
      <w:r>
        <w:rPr>
          <w:rFonts w:ascii="华文楷体" w:eastAsia="华文楷体" w:hAnsi="华文楷体" w:hint="eastAsia"/>
          <w:szCs w:val="21"/>
        </w:rPr>
        <w:t>：</w:t>
      </w:r>
      <w:r w:rsidR="00B8711A" w:rsidRPr="00B8711A">
        <w:rPr>
          <w:rFonts w:ascii="微软雅黑" w:eastAsia="微软雅黑" w:hAnsi="微软雅黑"/>
          <w:szCs w:val="21"/>
        </w:rPr>
        <w:t>智能化升级之后的效果</w:t>
      </w:r>
    </w:p>
    <w:p w14:paraId="2F59A346" w14:textId="77777777" w:rsidR="00B8711A" w:rsidRPr="00B8711A" w:rsidRDefault="00B8711A" w:rsidP="008713C9">
      <w:pPr>
        <w:spacing w:line="360" w:lineRule="auto"/>
        <w:rPr>
          <w:rFonts w:ascii="微软雅黑" w:eastAsia="微软雅黑" w:hAnsi="微软雅黑" w:hint="eastAsia"/>
          <w:szCs w:val="21"/>
        </w:rPr>
      </w:pPr>
    </w:p>
    <w:p w14:paraId="60594891" w14:textId="154AA98F" w:rsidR="00B8711A" w:rsidRPr="00B8711A" w:rsidRDefault="00B8711A" w:rsidP="00B8711A">
      <w:pPr>
        <w:spacing w:line="360" w:lineRule="auto"/>
        <w:ind w:firstLineChars="200" w:firstLine="420"/>
        <w:rPr>
          <w:rFonts w:ascii="微软雅黑" w:eastAsia="微软雅黑" w:hAnsi="微软雅黑" w:hint="eastAsia"/>
          <w:szCs w:val="21"/>
        </w:rPr>
      </w:pPr>
      <w:r w:rsidRPr="00B8711A">
        <w:rPr>
          <w:rFonts w:ascii="微软雅黑" w:eastAsia="微软雅黑" w:hAnsi="微软雅黑"/>
          <w:szCs w:val="21"/>
        </w:rPr>
        <w:t>在传统模式下，一个话务员接到电话，需要手工输入系统生成工单，再找到对应部门跟进处理，流程漫长，而且信息相对碎片化。接入智能化系统之后，城市中实时发生的热点问题通过政务热线系统就能全面反应。</w:t>
      </w:r>
    </w:p>
    <w:p w14:paraId="61CA1B89" w14:textId="6C57A0CC" w:rsidR="00B8711A" w:rsidRPr="00B8711A" w:rsidRDefault="00B8711A" w:rsidP="00B8711A">
      <w:pPr>
        <w:spacing w:line="360" w:lineRule="auto"/>
        <w:ind w:firstLineChars="200" w:firstLine="420"/>
        <w:rPr>
          <w:rFonts w:ascii="微软雅黑" w:eastAsia="微软雅黑" w:hAnsi="微软雅黑" w:hint="eastAsia"/>
          <w:szCs w:val="21"/>
        </w:rPr>
      </w:pPr>
      <w:r w:rsidRPr="00B8711A">
        <w:rPr>
          <w:rFonts w:ascii="微软雅黑" w:eastAsia="微软雅黑" w:hAnsi="微软雅黑"/>
          <w:szCs w:val="21"/>
        </w:rPr>
        <w:t>比如突然间某个地方的路灯不亮了，多个市民打电话问的都是这个问题，智能系统上线前，每个客服人员只看到自己的那一部分，不知道这个事情有多严重，有了系统以后，可以发现这就是热点问题，可能迅速升级、反馈、处理，做到了未诉先办。</w:t>
      </w:r>
    </w:p>
    <w:p w14:paraId="10C979FF" w14:textId="78C0A7BE" w:rsidR="00B8711A" w:rsidRPr="00B8711A" w:rsidRDefault="00B8711A" w:rsidP="00B8711A">
      <w:pPr>
        <w:spacing w:line="360" w:lineRule="auto"/>
        <w:ind w:firstLineChars="200" w:firstLine="420"/>
        <w:rPr>
          <w:rFonts w:ascii="微软雅黑" w:eastAsia="微软雅黑" w:hAnsi="微软雅黑" w:hint="eastAsia"/>
          <w:szCs w:val="21"/>
        </w:rPr>
      </w:pPr>
      <w:r w:rsidRPr="00B8711A">
        <w:rPr>
          <w:rFonts w:ascii="微软雅黑" w:eastAsia="微软雅黑" w:hAnsi="微软雅黑"/>
          <w:szCs w:val="21"/>
        </w:rPr>
        <w:t>京东智能客服团队在大同的实地调研，更让他们发现了这座城市具有地方特色的需求。</w:t>
      </w:r>
    </w:p>
    <w:p w14:paraId="4188CDE9" w14:textId="45B30AEB" w:rsidR="00B8711A" w:rsidRPr="00B8711A" w:rsidRDefault="00B8711A" w:rsidP="00B8711A">
      <w:pPr>
        <w:spacing w:line="360" w:lineRule="auto"/>
        <w:ind w:firstLineChars="200" w:firstLine="420"/>
        <w:rPr>
          <w:rFonts w:ascii="微软雅黑" w:eastAsia="微软雅黑" w:hAnsi="微软雅黑" w:hint="eastAsia"/>
          <w:szCs w:val="21"/>
        </w:rPr>
      </w:pPr>
      <w:r w:rsidRPr="00B8711A">
        <w:rPr>
          <w:rFonts w:ascii="微软雅黑" w:eastAsia="微软雅黑" w:hAnsi="微软雅黑"/>
          <w:szCs w:val="21"/>
        </w:rPr>
        <w:t>“通过调研我们发现，很多居民习惯讲方言，有很重的口音。”张振庭介绍道，“这意</w:t>
      </w:r>
      <w:r w:rsidRPr="00B8711A">
        <w:rPr>
          <w:rFonts w:ascii="微软雅黑" w:eastAsia="微软雅黑" w:hAnsi="微软雅黑"/>
          <w:szCs w:val="21"/>
        </w:rPr>
        <w:lastRenderedPageBreak/>
        <w:t>味着我们在做语音识别时，需要收集当地人说话的语音、语调，重新训练我们的模型，让我们的语音识别系统更加精准理解大同方言。</w:t>
      </w:r>
      <w:r w:rsidRPr="00B8711A">
        <w:rPr>
          <w:rFonts w:ascii="微软雅黑" w:eastAsia="微软雅黑" w:hAnsi="微软雅黑"/>
          <w:szCs w:val="21"/>
        </w:rPr>
        <w:t>”</w:t>
      </w:r>
    </w:p>
    <w:p w14:paraId="7948103C" w14:textId="00B6BE3B" w:rsidR="00B8711A" w:rsidRPr="00B8711A" w:rsidRDefault="00B8711A" w:rsidP="00B8711A">
      <w:pPr>
        <w:spacing w:line="360" w:lineRule="auto"/>
        <w:ind w:firstLineChars="200" w:firstLine="420"/>
        <w:rPr>
          <w:rFonts w:ascii="微软雅黑" w:eastAsia="微软雅黑" w:hAnsi="微软雅黑" w:hint="eastAsia"/>
          <w:szCs w:val="21"/>
        </w:rPr>
      </w:pPr>
      <w:r w:rsidRPr="00B8711A">
        <w:rPr>
          <w:rFonts w:ascii="微软雅黑" w:eastAsia="微软雅黑" w:hAnsi="微软雅黑"/>
          <w:szCs w:val="21"/>
        </w:rPr>
        <w:t>要解决这个需求，京东的技术团队“当仁不让”。</w:t>
      </w:r>
    </w:p>
    <w:p w14:paraId="0FCA0E4A" w14:textId="7DAC7D46" w:rsidR="00B8711A" w:rsidRPr="00B8711A" w:rsidRDefault="00B8711A" w:rsidP="00B8711A">
      <w:pPr>
        <w:spacing w:line="360" w:lineRule="auto"/>
        <w:ind w:firstLineChars="200" w:firstLine="420"/>
        <w:rPr>
          <w:rFonts w:ascii="微软雅黑" w:eastAsia="微软雅黑" w:hAnsi="微软雅黑" w:hint="eastAsia"/>
          <w:szCs w:val="21"/>
        </w:rPr>
      </w:pPr>
      <w:r w:rsidRPr="00B8711A">
        <w:rPr>
          <w:rFonts w:ascii="微软雅黑" w:eastAsia="微软雅黑" w:hAnsi="微软雅黑"/>
          <w:szCs w:val="21"/>
        </w:rPr>
        <w:t>京东的客户服务人员每天接待来自天南海北的用户，语音识别的模型早就经过千锤百炼。</w:t>
      </w:r>
    </w:p>
    <w:p w14:paraId="7FC14F10" w14:textId="5D4EEE33" w:rsidR="00B8711A" w:rsidRPr="00B8711A" w:rsidRDefault="00B8711A" w:rsidP="00B8711A">
      <w:pPr>
        <w:spacing w:line="360" w:lineRule="auto"/>
        <w:ind w:firstLineChars="200" w:firstLine="420"/>
        <w:rPr>
          <w:rFonts w:ascii="微软雅黑" w:eastAsia="微软雅黑" w:hAnsi="微软雅黑" w:hint="eastAsia"/>
          <w:szCs w:val="21"/>
        </w:rPr>
      </w:pPr>
      <w:r w:rsidRPr="00B8711A">
        <w:rPr>
          <w:rFonts w:ascii="微软雅黑" w:eastAsia="微软雅黑" w:hAnsi="微软雅黑"/>
          <w:szCs w:val="21"/>
        </w:rPr>
        <w:t>“像我是一个广东人，普通话说的不太好，我会给京东打电话，北京人、东北人普通话说得很好，他们会给京东打电话，四川人讲川普，也会给京东打电话…… 经过大型场景的磨练，我们训练出来的模型才能够表现出这么好的能力。”张振庭说。</w:t>
      </w:r>
    </w:p>
    <w:p w14:paraId="2FE0A068" w14:textId="38150500" w:rsidR="00B8711A" w:rsidRPr="00B8711A" w:rsidRDefault="00B8711A" w:rsidP="00B8711A">
      <w:pPr>
        <w:spacing w:line="360" w:lineRule="auto"/>
        <w:ind w:firstLineChars="200" w:firstLine="420"/>
        <w:rPr>
          <w:rFonts w:ascii="微软雅黑" w:eastAsia="微软雅黑" w:hAnsi="微软雅黑" w:hint="eastAsia"/>
          <w:szCs w:val="21"/>
        </w:rPr>
      </w:pPr>
      <w:r w:rsidRPr="00B8711A">
        <w:rPr>
          <w:rFonts w:ascii="微软雅黑" w:eastAsia="微软雅黑" w:hAnsi="微软雅黑"/>
          <w:szCs w:val="21"/>
        </w:rPr>
        <w:t>透过全新的大同12345市民服务热线，我们能窥到的，恰是未来几年政务行业数字化版图的缩影，也是京东智能客服前沿技术在京东之外广阔应用场景的一角。</w:t>
      </w:r>
    </w:p>
    <w:p w14:paraId="57767ADD" w14:textId="77777777" w:rsidR="00B8711A" w:rsidRPr="00B8711A" w:rsidRDefault="00B8711A" w:rsidP="00B8711A">
      <w:pPr>
        <w:spacing w:line="360" w:lineRule="auto"/>
        <w:ind w:firstLineChars="200" w:firstLine="420"/>
        <w:rPr>
          <w:rFonts w:ascii="微软雅黑" w:eastAsia="微软雅黑" w:hAnsi="微软雅黑"/>
          <w:szCs w:val="21"/>
        </w:rPr>
      </w:pPr>
      <w:r w:rsidRPr="00B8711A">
        <w:rPr>
          <w:rFonts w:ascii="微软雅黑" w:eastAsia="微软雅黑" w:hAnsi="微软雅黑"/>
          <w:szCs w:val="21"/>
        </w:rPr>
        <w:t>如今，京东智能客服依托自主研发的智能人机交互平台“言犀”，不仅为京东数亿活跃用户提供智能化咨询服务，还为政务、金融、零售、泛互等行业提供以用户为中心的、涵盖客户服务、营销导购、流程自动化的整体智能化解决方案，助力客户实现企业服务和营销数智化转型升级。</w:t>
      </w:r>
    </w:p>
    <w:p w14:paraId="77545C41" w14:textId="77777777" w:rsidR="00B8711A" w:rsidRPr="00B8711A" w:rsidRDefault="00B8711A" w:rsidP="00B8711A">
      <w:pPr>
        <w:spacing w:line="360" w:lineRule="auto"/>
        <w:ind w:firstLineChars="200" w:firstLine="420"/>
        <w:rPr>
          <w:rFonts w:ascii="微软雅黑" w:eastAsia="微软雅黑" w:hAnsi="微软雅黑"/>
          <w:szCs w:val="21"/>
        </w:rPr>
      </w:pPr>
    </w:p>
    <w:p w14:paraId="0E062A12" w14:textId="7B26FE72" w:rsidR="00B8711A" w:rsidRPr="008713C9" w:rsidRDefault="00B8711A" w:rsidP="00B8711A">
      <w:pPr>
        <w:spacing w:line="360" w:lineRule="auto"/>
        <w:ind w:firstLineChars="200" w:firstLine="420"/>
        <w:rPr>
          <w:rFonts w:ascii="微软雅黑" w:eastAsia="微软雅黑" w:hAnsi="微软雅黑" w:hint="eastAsia"/>
          <w:b/>
          <w:szCs w:val="21"/>
        </w:rPr>
      </w:pPr>
      <w:r w:rsidRPr="008713C9">
        <w:rPr>
          <w:rFonts w:ascii="微软雅黑" w:eastAsia="微软雅黑" w:hAnsi="微软雅黑"/>
          <w:b/>
          <w:szCs w:val="21"/>
        </w:rPr>
        <w:t>我们正在经历的，是人工智能领域的技术爆发时代</w:t>
      </w:r>
    </w:p>
    <w:p w14:paraId="1D18A4D8" w14:textId="1FE3A468" w:rsidR="00B8711A" w:rsidRPr="00B8711A" w:rsidRDefault="00B8711A" w:rsidP="00B8711A">
      <w:pPr>
        <w:spacing w:line="360" w:lineRule="auto"/>
        <w:ind w:firstLineChars="200" w:firstLine="420"/>
        <w:rPr>
          <w:rFonts w:ascii="微软雅黑" w:eastAsia="微软雅黑" w:hAnsi="微软雅黑" w:hint="eastAsia"/>
          <w:szCs w:val="21"/>
        </w:rPr>
      </w:pPr>
      <w:r w:rsidRPr="00B8711A">
        <w:rPr>
          <w:rFonts w:ascii="微软雅黑" w:eastAsia="微软雅黑" w:hAnsi="微软雅黑"/>
          <w:szCs w:val="21"/>
        </w:rPr>
        <w:t>随着京东智能客服应用场景的不断拓展，团队对客户服务的理解也在不断加深，更多前沿技术也被融入其中，解决更多客户痛点的同时，也引领着行业风向。</w:t>
      </w:r>
    </w:p>
    <w:p w14:paraId="1490B7E7" w14:textId="196DAF1D" w:rsidR="00B8711A" w:rsidRPr="00B8711A" w:rsidRDefault="00B8711A" w:rsidP="00B8711A">
      <w:pPr>
        <w:spacing w:line="360" w:lineRule="auto"/>
        <w:ind w:firstLineChars="200" w:firstLine="420"/>
        <w:rPr>
          <w:rFonts w:ascii="微软雅黑" w:eastAsia="微软雅黑" w:hAnsi="微软雅黑" w:hint="eastAsia"/>
          <w:szCs w:val="21"/>
        </w:rPr>
      </w:pPr>
      <w:r w:rsidRPr="00B8711A">
        <w:rPr>
          <w:rFonts w:ascii="微软雅黑" w:eastAsia="微软雅黑" w:hAnsi="微软雅黑"/>
          <w:szCs w:val="21"/>
        </w:rPr>
        <w:t>就在前几天，世界人工智能大会（WAIC）组委会发布的年度SAIL （Super AI Leader，卓越人工智能引领者）奖TOP30榜单里，京东云凭借“基于多模态智能交互技术的智能客服解决方案”，从海内外众多参评项目中脱颖而出，入围TOP30榜单。</w:t>
      </w:r>
    </w:p>
    <w:p w14:paraId="0EEBD46A" w14:textId="3A565558" w:rsidR="00B8711A" w:rsidRPr="00B8711A" w:rsidRDefault="008713C9" w:rsidP="00B8711A">
      <w:pPr>
        <w:spacing w:line="360" w:lineRule="auto"/>
        <w:ind w:firstLineChars="200" w:firstLine="420"/>
        <w:rPr>
          <w:rFonts w:ascii="微软雅黑" w:eastAsia="微软雅黑" w:hAnsi="微软雅黑" w:hint="eastAsia"/>
          <w:szCs w:val="21"/>
        </w:rPr>
      </w:pPr>
      <w:r w:rsidRPr="008713C9">
        <w:rPr>
          <w:rFonts w:ascii="微软雅黑" w:eastAsia="微软雅黑" w:hAnsi="微软雅黑"/>
          <w:szCs w:val="21"/>
        </w:rPr>
        <w:lastRenderedPageBreak/>
        <w:drawing>
          <wp:inline distT="0" distB="0" distL="0" distR="0" wp14:anchorId="1D14D8E7" wp14:editId="42183981">
            <wp:extent cx="5274310" cy="5075555"/>
            <wp:effectExtent l="0" t="0" r="8890" b="444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5075555"/>
                    </a:xfrm>
                    <a:prstGeom prst="rect">
                      <a:avLst/>
                    </a:prstGeom>
                  </pic:spPr>
                </pic:pic>
              </a:graphicData>
            </a:graphic>
          </wp:inline>
        </w:drawing>
      </w:r>
    </w:p>
    <w:p w14:paraId="0840A287" w14:textId="77777777" w:rsidR="00B8711A" w:rsidRPr="00B8711A" w:rsidRDefault="00B8711A" w:rsidP="00B8711A">
      <w:pPr>
        <w:spacing w:line="360" w:lineRule="auto"/>
        <w:ind w:firstLineChars="200" w:firstLine="420"/>
        <w:rPr>
          <w:rFonts w:ascii="微软雅黑" w:eastAsia="微软雅黑" w:hAnsi="微软雅黑"/>
          <w:szCs w:val="21"/>
        </w:rPr>
      </w:pPr>
    </w:p>
    <w:p w14:paraId="6C9BA744" w14:textId="21FC655C" w:rsidR="00B8711A" w:rsidRPr="00B8711A" w:rsidRDefault="00B8711A" w:rsidP="00B8711A">
      <w:pPr>
        <w:spacing w:line="360" w:lineRule="auto"/>
        <w:ind w:firstLineChars="200" w:firstLine="420"/>
        <w:rPr>
          <w:rFonts w:ascii="微软雅黑" w:eastAsia="微软雅黑" w:hAnsi="微软雅黑" w:hint="eastAsia"/>
          <w:szCs w:val="21"/>
        </w:rPr>
      </w:pPr>
      <w:r w:rsidRPr="00B8711A">
        <w:rPr>
          <w:rFonts w:ascii="微软雅黑" w:eastAsia="微软雅黑" w:hAnsi="微软雅黑"/>
          <w:szCs w:val="21"/>
        </w:rPr>
        <w:t>目前，京东智能客服已经在世界顶尖期刊和会议上发表论文60余篇，获得IEEE Signal Processing最佳论文奖2项，国际有影响力的AI学术比赛冠军5项，申请技术专利近300件，在学界和工业界，京东云的技术都获得了广泛的认可。</w:t>
      </w:r>
    </w:p>
    <w:p w14:paraId="2C2651A6" w14:textId="6AC93D55" w:rsidR="00B8711A" w:rsidRPr="00B8711A" w:rsidRDefault="00B8711A" w:rsidP="00B8711A">
      <w:pPr>
        <w:spacing w:line="360" w:lineRule="auto"/>
        <w:ind w:firstLineChars="200" w:firstLine="420"/>
        <w:rPr>
          <w:rFonts w:ascii="微软雅黑" w:eastAsia="微软雅黑" w:hAnsi="微软雅黑" w:hint="eastAsia"/>
          <w:szCs w:val="21"/>
        </w:rPr>
      </w:pPr>
      <w:r w:rsidRPr="00B8711A">
        <w:rPr>
          <w:rFonts w:ascii="微软雅黑" w:eastAsia="微软雅黑" w:hAnsi="微软雅黑"/>
          <w:szCs w:val="21"/>
        </w:rPr>
        <w:t>每一次，伴随人机交互模式的大升级而来都是巨大的产业变革。</w:t>
      </w:r>
    </w:p>
    <w:p w14:paraId="72F5373E" w14:textId="4542C796" w:rsidR="00B8711A" w:rsidRPr="00B8711A" w:rsidRDefault="00B8711A" w:rsidP="00B8711A">
      <w:pPr>
        <w:spacing w:line="360" w:lineRule="auto"/>
        <w:ind w:firstLineChars="200" w:firstLine="420"/>
        <w:rPr>
          <w:rFonts w:ascii="微软雅黑" w:eastAsia="微软雅黑" w:hAnsi="微软雅黑" w:hint="eastAsia"/>
          <w:szCs w:val="21"/>
        </w:rPr>
      </w:pPr>
      <w:r w:rsidRPr="00B8711A">
        <w:rPr>
          <w:rFonts w:ascii="微软雅黑" w:eastAsia="微软雅黑" w:hAnsi="微软雅黑"/>
          <w:szCs w:val="21"/>
        </w:rPr>
        <w:t>最早，专业人员通过在纸上打孔与计算机交流信息，从打孔纸带到键盘，从键盘到鼠标，再从触摸屏幕到智能交互，每一次人机交互模式的升级都会带来用户量十倍以上的增长，也会有巨大的产业潜力释放。</w:t>
      </w:r>
    </w:p>
    <w:p w14:paraId="13D43F9A" w14:textId="2DEF99F0" w:rsidR="00B8711A" w:rsidRPr="00B8711A" w:rsidRDefault="00B8711A" w:rsidP="00B8711A">
      <w:pPr>
        <w:spacing w:line="360" w:lineRule="auto"/>
        <w:ind w:firstLineChars="200" w:firstLine="420"/>
        <w:rPr>
          <w:rFonts w:ascii="微软雅黑" w:eastAsia="微软雅黑" w:hAnsi="微软雅黑" w:hint="eastAsia"/>
          <w:szCs w:val="21"/>
        </w:rPr>
      </w:pPr>
      <w:r w:rsidRPr="00B8711A">
        <w:rPr>
          <w:rFonts w:ascii="微软雅黑" w:eastAsia="微软雅黑" w:hAnsi="微软雅黑"/>
          <w:szCs w:val="21"/>
        </w:rPr>
        <w:t>计算机可以直接从最普通、最自然的交流方式中获知你的意图、理解你的需求，然后帮</w:t>
      </w:r>
      <w:r w:rsidRPr="00B8711A">
        <w:rPr>
          <w:rFonts w:ascii="微软雅黑" w:eastAsia="微软雅黑" w:hAnsi="微软雅黑"/>
          <w:szCs w:val="21"/>
        </w:rPr>
        <w:lastRenderedPageBreak/>
        <w:t>你做事，甚至连计算机都不需要，因为计算无处不在。</w:t>
      </w:r>
    </w:p>
    <w:p w14:paraId="3F065287" w14:textId="5098B8BB" w:rsidR="009145B1" w:rsidRPr="00B8711A" w:rsidDel="00B8711A" w:rsidRDefault="00B8711A" w:rsidP="00B8711A">
      <w:pPr>
        <w:spacing w:line="360" w:lineRule="auto"/>
        <w:ind w:firstLineChars="200" w:firstLine="420"/>
        <w:rPr>
          <w:del w:id="1" w:author="Microsoft Office 用户" w:date="2021-09-09T19:07:00Z"/>
          <w:rFonts w:ascii="微软雅黑" w:eastAsia="微软雅黑" w:hAnsi="微软雅黑"/>
          <w:szCs w:val="21"/>
        </w:rPr>
      </w:pPr>
      <w:r w:rsidRPr="00B8711A">
        <w:rPr>
          <w:rFonts w:ascii="微软雅黑" w:eastAsia="微软雅黑" w:hAnsi="微软雅黑"/>
          <w:szCs w:val="21"/>
        </w:rPr>
        <w:t>我们正在经历的，是人工智能领域的技术爆发的时代。未来五到十年，将是人工智能技术在各个行业落地的商业化红利窗口期，同时拥有技术与客户洞察的公司，必将在这场AI“夺旗战”中占据优势。</w:t>
      </w:r>
      <w:del w:id="2" w:author="Microsoft Office 用户" w:date="2021-09-09T19:07:00Z">
        <w:r w:rsidR="00A9437B" w:rsidRPr="00B8711A" w:rsidDel="00B8711A">
          <w:rPr>
            <w:rFonts w:ascii="微软雅黑" w:eastAsia="微软雅黑" w:hAnsi="微软雅黑" w:hint="eastAsia"/>
            <w:szCs w:val="21"/>
          </w:rPr>
          <w:delText>京东</w:delText>
        </w:r>
        <w:r w:rsidR="00B1580E" w:rsidRPr="00B8711A" w:rsidDel="00B8711A">
          <w:rPr>
            <w:rFonts w:ascii="微软雅黑" w:eastAsia="微软雅黑" w:hAnsi="微软雅黑" w:hint="eastAsia"/>
            <w:szCs w:val="21"/>
          </w:rPr>
          <w:delText>大规模的</w:delText>
        </w:r>
        <w:r w:rsidR="00B1580E" w:rsidRPr="00B8711A" w:rsidDel="00B8711A">
          <w:rPr>
            <w:rFonts w:ascii="微软雅黑" w:eastAsia="微软雅黑" w:hAnsi="微软雅黑"/>
            <w:szCs w:val="21"/>
          </w:rPr>
          <w:delText>AI应用</w:delText>
        </w:r>
        <w:r w:rsidR="00B1580E" w:rsidRPr="00B8711A" w:rsidDel="00B8711A">
          <w:rPr>
            <w:rFonts w:ascii="微软雅黑" w:eastAsia="微软雅黑" w:hAnsi="微软雅黑" w:hint="eastAsia"/>
            <w:szCs w:val="21"/>
          </w:rPr>
          <w:delText>实践</w:delText>
        </w:r>
        <w:r w:rsidR="00A9437B" w:rsidRPr="00B8711A" w:rsidDel="00B8711A">
          <w:rPr>
            <w:rFonts w:ascii="微软雅黑" w:eastAsia="微软雅黑" w:hAnsi="微软雅黑" w:hint="eastAsia"/>
            <w:szCs w:val="21"/>
          </w:rPr>
          <w:delText xml:space="preserve">  </w:delText>
        </w:r>
        <w:r w:rsidR="00A9437B" w:rsidRPr="00B8711A" w:rsidDel="00B8711A">
          <w:rPr>
            <w:rFonts w:ascii="微软雅黑" w:eastAsia="微软雅黑" w:hAnsi="微软雅黑"/>
            <w:szCs w:val="21"/>
          </w:rPr>
          <w:delText xml:space="preserve"> </w:delText>
        </w:r>
        <w:r w:rsidR="00A9437B" w:rsidRPr="00B8711A" w:rsidDel="00B8711A">
          <w:rPr>
            <w:rFonts w:ascii="微软雅黑" w:eastAsia="微软雅黑" w:hAnsi="微软雅黑" w:hint="eastAsia"/>
            <w:szCs w:val="21"/>
          </w:rPr>
          <w:delText xml:space="preserve">服务实体经济 </w:delText>
        </w:r>
      </w:del>
    </w:p>
    <w:p w14:paraId="4EEB0934" w14:textId="492F8DCB" w:rsidR="004546A2" w:rsidRPr="00B8711A" w:rsidDel="00B8711A" w:rsidRDefault="00063DC0" w:rsidP="00730D35">
      <w:pPr>
        <w:spacing w:line="360" w:lineRule="auto"/>
        <w:ind w:firstLineChars="200" w:firstLine="420"/>
        <w:rPr>
          <w:del w:id="3" w:author="Microsoft Office 用户" w:date="2021-09-09T19:07:00Z"/>
          <w:rFonts w:ascii="微软雅黑" w:eastAsia="微软雅黑" w:hAnsi="微软雅黑"/>
        </w:rPr>
      </w:pPr>
      <w:del w:id="4" w:author="Microsoft Office 用户" w:date="2021-09-09T19:07:00Z">
        <w:r w:rsidRPr="00B8711A" w:rsidDel="00B8711A">
          <w:rPr>
            <w:rFonts w:ascii="微软雅黑" w:eastAsia="微软雅黑" w:hAnsi="微软雅黑" w:hint="eastAsia"/>
            <w:szCs w:val="21"/>
          </w:rPr>
          <w:delText>早在</w:delText>
        </w:r>
        <w:r w:rsidRPr="00B8711A" w:rsidDel="00B8711A">
          <w:rPr>
            <w:rFonts w:ascii="微软雅黑" w:eastAsia="微软雅黑" w:hAnsi="微软雅黑"/>
            <w:szCs w:val="21"/>
          </w:rPr>
          <w:delText>2019</w:delText>
        </w:r>
        <w:r w:rsidR="00EB337D" w:rsidRPr="00B8711A" w:rsidDel="00B8711A">
          <w:rPr>
            <w:rFonts w:ascii="微软雅黑" w:eastAsia="微软雅黑" w:hAnsi="微软雅黑" w:hint="eastAsia"/>
            <w:szCs w:val="21"/>
          </w:rPr>
          <w:delText>年</w:delText>
        </w:r>
        <w:r w:rsidRPr="00B8711A" w:rsidDel="00B8711A">
          <w:rPr>
            <w:rFonts w:ascii="微软雅黑" w:eastAsia="微软雅黑" w:hAnsi="微软雅黑"/>
            <w:szCs w:val="21"/>
          </w:rPr>
          <w:delText>WAIC</w:delText>
        </w:r>
        <w:r w:rsidR="00EB337D" w:rsidRPr="00B8711A" w:rsidDel="00B8711A">
          <w:rPr>
            <w:rFonts w:ascii="微软雅黑" w:eastAsia="微软雅黑" w:hAnsi="微软雅黑" w:hint="eastAsia"/>
            <w:szCs w:val="21"/>
          </w:rPr>
          <w:delText>开幕式</w:delText>
        </w:r>
        <w:r w:rsidRPr="00B8711A" w:rsidDel="00B8711A">
          <w:rPr>
            <w:rFonts w:ascii="微软雅黑" w:eastAsia="微软雅黑" w:hAnsi="微软雅黑"/>
            <w:szCs w:val="21"/>
          </w:rPr>
          <w:delText>,</w:delText>
        </w:r>
        <w:r w:rsidR="00EB337D" w:rsidRPr="00B8711A" w:rsidDel="00B8711A">
          <w:rPr>
            <w:rFonts w:ascii="微软雅黑" w:eastAsia="微软雅黑" w:hAnsi="微软雅黑" w:hint="eastAsia"/>
            <w:szCs w:val="21"/>
          </w:rPr>
          <w:delText xml:space="preserve"> 京东就成功入选</w:delText>
        </w:r>
        <w:r w:rsidRPr="00B8711A" w:rsidDel="00B8711A">
          <w:rPr>
            <w:rFonts w:ascii="微软雅黑" w:eastAsia="微软雅黑" w:hAnsi="微软雅黑"/>
            <w:szCs w:val="21"/>
          </w:rPr>
          <w:delText>科技部公布</w:delText>
        </w:r>
        <w:r w:rsidR="00EB337D" w:rsidRPr="00B8711A" w:rsidDel="00B8711A">
          <w:rPr>
            <w:rFonts w:ascii="微软雅黑" w:eastAsia="微软雅黑" w:hAnsi="微软雅黑" w:hint="eastAsia"/>
            <w:szCs w:val="21"/>
          </w:rPr>
          <w:delText>的</w:delText>
        </w:r>
        <w:r w:rsidRPr="00B8711A" w:rsidDel="00B8711A">
          <w:rPr>
            <w:rFonts w:ascii="微软雅黑" w:eastAsia="微软雅黑" w:hAnsi="微软雅黑"/>
            <w:szCs w:val="21"/>
          </w:rPr>
          <w:delText>国家人工智能开放创新平台名</w:delText>
        </w:r>
        <w:r w:rsidR="00EB337D" w:rsidRPr="00B8711A" w:rsidDel="00B8711A">
          <w:rPr>
            <w:rFonts w:ascii="微软雅黑" w:eastAsia="微软雅黑" w:hAnsi="微软雅黑" w:hint="eastAsia"/>
            <w:szCs w:val="21"/>
          </w:rPr>
          <w:delText>。</w:delText>
        </w:r>
        <w:r w:rsidR="008612D1" w:rsidRPr="00B8711A" w:rsidDel="00B8711A">
          <w:rPr>
            <w:rFonts w:ascii="微软雅黑" w:eastAsia="微软雅黑" w:hAnsi="微软雅黑" w:hint="eastAsia"/>
            <w:szCs w:val="21"/>
          </w:rPr>
          <w:delText>目前京东集团已将人工智能等技术进行了超大规模、全产业链的应用，</w:delText>
        </w:r>
        <w:r w:rsidRPr="00B8711A" w:rsidDel="00B8711A">
          <w:rPr>
            <w:rFonts w:ascii="微软雅黑" w:eastAsia="微软雅黑" w:hAnsi="微软雅黑" w:hint="eastAsia"/>
            <w:szCs w:val="21"/>
          </w:rPr>
          <w:delText>例如在刚刚过去的京东6</w:delText>
        </w:r>
        <w:r w:rsidRPr="00B8711A" w:rsidDel="00B8711A">
          <w:rPr>
            <w:rFonts w:ascii="微软雅黑" w:eastAsia="微软雅黑" w:hAnsi="微软雅黑"/>
            <w:szCs w:val="21"/>
          </w:rPr>
          <w:delText>18</w:delText>
        </w:r>
        <w:r w:rsidRPr="00B8711A" w:rsidDel="00B8711A">
          <w:rPr>
            <w:rFonts w:ascii="微软雅黑" w:eastAsia="微软雅黑" w:hAnsi="微软雅黑" w:hint="eastAsia"/>
            <w:szCs w:val="21"/>
          </w:rPr>
          <w:delText>，</w:delText>
        </w:r>
        <w:r w:rsidR="008C5936" w:rsidRPr="00B8711A" w:rsidDel="00B8711A">
          <w:rPr>
            <w:rFonts w:ascii="微软雅黑" w:eastAsia="微软雅黑" w:hAnsi="微软雅黑" w:hint="eastAsia"/>
          </w:rPr>
          <w:delText>全面覆盖京东全链路，实现了效率全面</w:delText>
        </w:r>
        <w:r w:rsidRPr="00B8711A" w:rsidDel="00B8711A">
          <w:rPr>
            <w:rFonts w:ascii="微软雅黑" w:eastAsia="微软雅黑" w:hAnsi="微软雅黑" w:hint="eastAsia"/>
          </w:rPr>
          <w:delText>提升</w:delText>
        </w:r>
        <w:r w:rsidR="008C5936" w:rsidRPr="00B8711A" w:rsidDel="00B8711A">
          <w:rPr>
            <w:rFonts w:ascii="微软雅黑" w:eastAsia="微软雅黑" w:hAnsi="微软雅黑" w:hint="eastAsia"/>
          </w:rPr>
          <w:delText>。</w:delText>
        </w:r>
        <w:r w:rsidR="008C5936" w:rsidRPr="00B8711A" w:rsidDel="00B8711A">
          <w:rPr>
            <w:rFonts w:ascii="微软雅黑" w:eastAsia="微软雅黑" w:hAnsi="微软雅黑"/>
          </w:rPr>
          <w:delText>NeuHub京东人工智能开放平台</w:delText>
        </w:r>
        <w:r w:rsidR="008C5936" w:rsidRPr="00B8711A" w:rsidDel="00B8711A">
          <w:rPr>
            <w:rFonts w:ascii="微软雅黑" w:eastAsia="微软雅黑" w:hAnsi="微软雅黑" w:hint="eastAsia"/>
          </w:rPr>
          <w:delText>在</w:delText>
        </w:r>
        <w:r w:rsidR="00730D35" w:rsidRPr="00B8711A" w:rsidDel="00B8711A">
          <w:rPr>
            <w:rFonts w:ascii="微软雅黑" w:eastAsia="微软雅黑" w:hAnsi="微软雅黑" w:hint="eastAsia"/>
          </w:rPr>
          <w:delText>今年</w:delText>
        </w:r>
        <w:r w:rsidRPr="00B8711A" w:rsidDel="00B8711A">
          <w:rPr>
            <w:rFonts w:ascii="微软雅黑" w:eastAsia="微软雅黑" w:hAnsi="微软雅黑" w:hint="eastAsia"/>
          </w:rPr>
          <w:delText>京东</w:delText>
        </w:r>
        <w:r w:rsidR="008C5936" w:rsidRPr="00B8711A" w:rsidDel="00B8711A">
          <w:rPr>
            <w:rFonts w:ascii="微软雅黑" w:eastAsia="微软雅黑" w:hAnsi="微软雅黑"/>
          </w:rPr>
          <w:delText>618期间累计调用量超1630亿次；京东智能客服提供7*24小时全天候服务</w:delText>
        </w:r>
        <w:r w:rsidR="008C5936" w:rsidRPr="00B8711A" w:rsidDel="00B8711A">
          <w:rPr>
            <w:rFonts w:ascii="微软雅黑" w:eastAsia="微软雅黑" w:hAnsi="微软雅黑" w:hint="eastAsia"/>
          </w:rPr>
          <w:delText>，</w:delText>
        </w:r>
        <w:r w:rsidRPr="00B8711A" w:rsidDel="00B8711A">
          <w:rPr>
            <w:rFonts w:ascii="微软雅黑" w:eastAsia="微软雅黑" w:hAnsi="微软雅黑" w:hint="eastAsia"/>
          </w:rPr>
          <w:delText>京东</w:delText>
        </w:r>
        <w:r w:rsidR="008C5936" w:rsidRPr="00B8711A" w:rsidDel="00B8711A">
          <w:rPr>
            <w:rFonts w:ascii="微软雅黑" w:eastAsia="微软雅黑" w:hAnsi="微软雅黑" w:hint="eastAsia"/>
          </w:rPr>
          <w:delText>6</w:delText>
        </w:r>
        <w:r w:rsidR="008C5936" w:rsidRPr="00B8711A" w:rsidDel="00B8711A">
          <w:rPr>
            <w:rFonts w:ascii="微软雅黑" w:eastAsia="微软雅黑" w:hAnsi="微软雅黑"/>
          </w:rPr>
          <w:delText>18</w:delText>
        </w:r>
        <w:r w:rsidR="008C5936" w:rsidRPr="00B8711A" w:rsidDel="00B8711A">
          <w:rPr>
            <w:rFonts w:ascii="微软雅黑" w:eastAsia="微软雅黑" w:hAnsi="微软雅黑" w:hint="eastAsia"/>
          </w:rPr>
          <w:delText>期间</w:delText>
        </w:r>
        <w:r w:rsidR="008C5936" w:rsidRPr="00B8711A" w:rsidDel="00B8711A">
          <w:rPr>
            <w:rFonts w:ascii="微软雅黑" w:eastAsia="微软雅黑" w:hAnsi="微软雅黑"/>
          </w:rPr>
          <w:delText>累计服务超4.9亿次；京东智能家居平台目前可连接高质量设备突破2.2亿台。</w:delText>
        </w:r>
      </w:del>
    </w:p>
    <w:p w14:paraId="5667CE88" w14:textId="4D988C9B" w:rsidR="007E48DB" w:rsidRPr="00B8711A" w:rsidDel="00B8711A" w:rsidRDefault="007E48DB" w:rsidP="0066387A">
      <w:pPr>
        <w:ind w:firstLineChars="200" w:firstLine="420"/>
        <w:rPr>
          <w:del w:id="5" w:author="Microsoft Office 用户" w:date="2021-09-09T19:07:00Z"/>
          <w:rFonts w:ascii="微软雅黑" w:eastAsia="微软雅黑" w:hAnsi="微软雅黑"/>
          <w:szCs w:val="21"/>
        </w:rPr>
      </w:pPr>
      <w:del w:id="6" w:author="Microsoft Office 用户" w:date="2021-09-09T19:07:00Z">
        <w:r w:rsidRPr="00B8711A" w:rsidDel="00B8711A">
          <w:rPr>
            <w:rFonts w:ascii="微软雅黑" w:eastAsia="微软雅黑" w:hAnsi="微软雅黑" w:hint="eastAsia"/>
            <w:szCs w:val="21"/>
          </w:rPr>
          <w:delText>在零售</w:delText>
        </w:r>
        <w:r w:rsidR="00DC2B5D" w:rsidRPr="00B8711A" w:rsidDel="00B8711A">
          <w:rPr>
            <w:rFonts w:ascii="微软雅黑" w:eastAsia="微软雅黑" w:hAnsi="微软雅黑" w:hint="eastAsia"/>
            <w:szCs w:val="21"/>
          </w:rPr>
          <w:delText>领域</w:delText>
        </w:r>
        <w:r w:rsidRPr="00B8711A" w:rsidDel="00B8711A">
          <w:rPr>
            <w:rFonts w:ascii="微软雅黑" w:eastAsia="微软雅黑" w:hAnsi="微软雅黑" w:hint="eastAsia"/>
            <w:szCs w:val="21"/>
          </w:rPr>
          <w:delText>，京东有数百万自营商品、数十万商家、</w:delText>
        </w:r>
        <w:r w:rsidR="00063DC0" w:rsidRPr="00B8711A" w:rsidDel="00B8711A">
          <w:rPr>
            <w:rFonts w:ascii="微软雅黑" w:eastAsia="微软雅黑" w:hAnsi="微软雅黑" w:hint="eastAsia"/>
            <w:szCs w:val="21"/>
          </w:rPr>
          <w:delText>超</w:delText>
        </w:r>
        <w:r w:rsidRPr="00B8711A" w:rsidDel="00B8711A">
          <w:rPr>
            <w:rFonts w:ascii="微软雅黑" w:eastAsia="微软雅黑" w:hAnsi="微软雅黑" w:hint="eastAsia"/>
            <w:szCs w:val="21"/>
          </w:rPr>
          <w:delText>5亿消费者</w:delText>
        </w:r>
        <w:r w:rsidR="00063DC0" w:rsidRPr="00B8711A" w:rsidDel="00B8711A">
          <w:rPr>
            <w:rFonts w:ascii="微软雅黑" w:eastAsia="微软雅黑" w:hAnsi="微软雅黑" w:hint="eastAsia"/>
            <w:szCs w:val="21"/>
          </w:rPr>
          <w:delText>，</w:delText>
        </w:r>
        <w:r w:rsidRPr="00B8711A" w:rsidDel="00B8711A">
          <w:rPr>
            <w:rFonts w:ascii="微软雅黑" w:eastAsia="微软雅黑" w:hAnsi="微软雅黑" w:hint="eastAsia"/>
            <w:szCs w:val="21"/>
          </w:rPr>
          <w:delText>其背后</w:delText>
        </w:r>
        <w:r w:rsidR="009145B1" w:rsidRPr="00B8711A" w:rsidDel="00B8711A">
          <w:rPr>
            <w:rFonts w:ascii="微软雅黑" w:eastAsia="微软雅黑" w:hAnsi="微软雅黑" w:hint="eastAsia"/>
            <w:szCs w:val="21"/>
          </w:rPr>
          <w:delText>都</w:delText>
        </w:r>
        <w:r w:rsidRPr="00B8711A" w:rsidDel="00B8711A">
          <w:rPr>
            <w:rFonts w:ascii="微软雅黑" w:eastAsia="微软雅黑" w:hAnsi="微软雅黑" w:hint="eastAsia"/>
            <w:szCs w:val="21"/>
          </w:rPr>
          <w:delText>是京东智能供应链通过智能运营、仓网优化、全渠道履约、</w:delText>
        </w:r>
        <w:r w:rsidRPr="00B8711A" w:rsidDel="00B8711A">
          <w:rPr>
            <w:rFonts w:ascii="微软雅黑" w:eastAsia="微软雅黑" w:hAnsi="微软雅黑"/>
            <w:szCs w:val="21"/>
          </w:rPr>
          <w:delText>C2M反向定制</w:delText>
        </w:r>
        <w:r w:rsidR="00063DC0" w:rsidRPr="00B8711A" w:rsidDel="00B8711A">
          <w:rPr>
            <w:rFonts w:ascii="微软雅黑" w:eastAsia="微软雅黑" w:hAnsi="微软雅黑" w:hint="eastAsia"/>
            <w:szCs w:val="21"/>
          </w:rPr>
          <w:delText>提供智能决策</w:delText>
        </w:r>
        <w:r w:rsidRPr="00B8711A" w:rsidDel="00B8711A">
          <w:rPr>
            <w:rFonts w:ascii="微软雅黑" w:eastAsia="微软雅黑" w:hAnsi="微软雅黑"/>
            <w:szCs w:val="21"/>
          </w:rPr>
          <w:delText>，</w:delText>
        </w:r>
        <w:r w:rsidR="009145B1" w:rsidRPr="00B8711A" w:rsidDel="00B8711A">
          <w:rPr>
            <w:rFonts w:ascii="微软雅黑" w:eastAsia="微软雅黑" w:hAnsi="微软雅黑" w:hint="eastAsia"/>
            <w:szCs w:val="21"/>
          </w:rPr>
          <w:delText>从而</w:delText>
        </w:r>
        <w:r w:rsidRPr="00B8711A" w:rsidDel="00B8711A">
          <w:rPr>
            <w:rFonts w:ascii="微软雅黑" w:eastAsia="微软雅黑" w:hAnsi="微软雅黑"/>
            <w:szCs w:val="21"/>
          </w:rPr>
          <w:delText>创造出</w:delText>
        </w:r>
        <w:r w:rsidRPr="00B8711A" w:rsidDel="00B8711A">
          <w:rPr>
            <w:rFonts w:ascii="微软雅黑" w:eastAsia="微软雅黑" w:hAnsi="微软雅黑" w:hint="eastAsia"/>
            <w:szCs w:val="21"/>
          </w:rPr>
          <w:delText>了</w:delText>
        </w:r>
        <w:r w:rsidRPr="00B8711A" w:rsidDel="00B8711A">
          <w:rPr>
            <w:rFonts w:ascii="微软雅黑" w:eastAsia="微软雅黑" w:hAnsi="微软雅黑"/>
            <w:szCs w:val="21"/>
          </w:rPr>
          <w:delText>京东</w:delText>
        </w:r>
        <w:r w:rsidR="00CC5CD2" w:rsidRPr="00B8711A" w:rsidDel="00B8711A">
          <w:rPr>
            <w:rFonts w:ascii="微软雅黑" w:eastAsia="微软雅黑" w:hAnsi="微软雅黑" w:hint="eastAsia"/>
            <w:szCs w:val="21"/>
          </w:rPr>
          <w:delText>“</w:delText>
        </w:r>
        <w:r w:rsidR="00CC5CD2" w:rsidRPr="00B8711A" w:rsidDel="00B8711A">
          <w:rPr>
            <w:rFonts w:ascii="微软雅黑" w:eastAsia="微软雅黑" w:hAnsi="微软雅黑"/>
            <w:szCs w:val="21"/>
          </w:rPr>
          <w:delText>库存周转天数降至31.2天</w:delText>
        </w:r>
        <w:r w:rsidR="00CC5CD2" w:rsidRPr="00B8711A" w:rsidDel="00B8711A">
          <w:rPr>
            <w:rFonts w:ascii="微软雅黑" w:eastAsia="微软雅黑" w:hAnsi="微软雅黑" w:hint="eastAsia"/>
            <w:szCs w:val="21"/>
          </w:rPr>
          <w:delText>”</w:delText>
        </w:r>
        <w:r w:rsidRPr="00B8711A" w:rsidDel="00B8711A">
          <w:rPr>
            <w:rFonts w:ascii="微软雅黑" w:eastAsia="微软雅黑" w:hAnsi="微软雅黑"/>
            <w:szCs w:val="21"/>
          </w:rPr>
          <w:delText>的世界级纪录</w:delText>
        </w:r>
        <w:r w:rsidR="00DC2B5D" w:rsidRPr="00B8711A" w:rsidDel="00B8711A">
          <w:rPr>
            <w:rFonts w:ascii="微软雅黑" w:eastAsia="微软雅黑" w:hAnsi="微软雅黑" w:hint="eastAsia"/>
            <w:szCs w:val="21"/>
          </w:rPr>
          <w:delText>。</w:delText>
        </w:r>
        <w:r w:rsidR="004523D5" w:rsidRPr="00B8711A" w:rsidDel="00B8711A">
          <w:rPr>
            <w:rFonts w:ascii="微软雅黑" w:eastAsia="微软雅黑" w:hAnsi="微软雅黑" w:hint="eastAsia"/>
            <w:szCs w:val="21"/>
          </w:rPr>
          <w:delText>一头</w:delText>
        </w:r>
        <w:r w:rsidR="004523D5" w:rsidRPr="00B8711A" w:rsidDel="00B8711A">
          <w:rPr>
            <w:rFonts w:ascii="微软雅黑" w:eastAsia="微软雅黑" w:hAnsi="微软雅黑" w:cs="Arial" w:hint="eastAsia"/>
            <w:szCs w:val="21"/>
          </w:rPr>
          <w:delText>连接着消费</w:delText>
        </w:r>
        <w:r w:rsidR="00063DC0" w:rsidRPr="00B8711A" w:rsidDel="00B8711A">
          <w:rPr>
            <w:rFonts w:ascii="微软雅黑" w:eastAsia="微软雅黑" w:hAnsi="微软雅黑" w:cs="Arial" w:hint="eastAsia"/>
            <w:szCs w:val="21"/>
          </w:rPr>
          <w:delText>侧</w:delText>
        </w:r>
        <w:r w:rsidR="004523D5" w:rsidRPr="00B8711A" w:rsidDel="00B8711A">
          <w:rPr>
            <w:rFonts w:ascii="微软雅黑" w:eastAsia="微软雅黑" w:hAnsi="微软雅黑" w:cs="Arial" w:hint="eastAsia"/>
            <w:szCs w:val="21"/>
          </w:rPr>
          <w:delText>，一头连接着</w:delText>
        </w:r>
        <w:r w:rsidR="00063DC0" w:rsidRPr="00B8711A" w:rsidDel="00B8711A">
          <w:rPr>
            <w:rFonts w:ascii="微软雅黑" w:eastAsia="微软雅黑" w:hAnsi="微软雅黑" w:cs="Arial" w:hint="eastAsia"/>
            <w:szCs w:val="21"/>
          </w:rPr>
          <w:delText>供给侧</w:delText>
        </w:r>
        <w:r w:rsidR="004523D5" w:rsidRPr="00B8711A" w:rsidDel="00B8711A">
          <w:rPr>
            <w:rFonts w:ascii="微软雅黑" w:eastAsia="微软雅黑" w:hAnsi="微软雅黑" w:cs="Arial" w:hint="eastAsia"/>
            <w:szCs w:val="21"/>
          </w:rPr>
          <w:delText>，</w:delText>
        </w:r>
        <w:r w:rsidRPr="00B8711A" w:rsidDel="00B8711A">
          <w:rPr>
            <w:rFonts w:ascii="微软雅黑" w:eastAsia="微软雅黑" w:hAnsi="微软雅黑" w:hint="eastAsia"/>
            <w:szCs w:val="21"/>
          </w:rPr>
          <w:delText>京东C</w:delText>
        </w:r>
        <w:r w:rsidRPr="00B8711A" w:rsidDel="00B8711A">
          <w:rPr>
            <w:rFonts w:ascii="微软雅黑" w:eastAsia="微软雅黑" w:hAnsi="微软雅黑"/>
            <w:szCs w:val="21"/>
          </w:rPr>
          <w:delText>2M</w:delText>
        </w:r>
        <w:r w:rsidRPr="00B8711A" w:rsidDel="00B8711A">
          <w:rPr>
            <w:rFonts w:ascii="微软雅黑" w:eastAsia="微软雅黑" w:hAnsi="微软雅黑" w:hint="eastAsia"/>
            <w:szCs w:val="21"/>
          </w:rPr>
          <w:delText>反向定制作为业界首个全链路无人工干预的智能化反向定制系统，在今年的京东6</w:delText>
        </w:r>
        <w:r w:rsidRPr="00B8711A" w:rsidDel="00B8711A">
          <w:rPr>
            <w:rFonts w:ascii="微软雅黑" w:eastAsia="微软雅黑" w:hAnsi="微软雅黑"/>
            <w:szCs w:val="21"/>
          </w:rPr>
          <w:delText>18</w:delText>
        </w:r>
        <w:r w:rsidR="008612D1" w:rsidRPr="00B8711A" w:rsidDel="00B8711A">
          <w:rPr>
            <w:rFonts w:ascii="微软雅黑" w:eastAsia="微软雅黑" w:hAnsi="微软雅黑" w:hint="eastAsia"/>
            <w:szCs w:val="21"/>
          </w:rPr>
          <w:delText>已</w:delText>
        </w:r>
        <w:r w:rsidRPr="00B8711A" w:rsidDel="00B8711A">
          <w:rPr>
            <w:rFonts w:ascii="微软雅黑" w:eastAsia="微软雅黑" w:hAnsi="微软雅黑" w:hint="eastAsia"/>
            <w:szCs w:val="21"/>
          </w:rPr>
          <w:delText>至少帮助1</w:delText>
        </w:r>
        <w:r w:rsidRPr="00B8711A" w:rsidDel="00B8711A">
          <w:rPr>
            <w:rFonts w:ascii="微软雅黑" w:eastAsia="微软雅黑" w:hAnsi="微软雅黑"/>
            <w:szCs w:val="21"/>
          </w:rPr>
          <w:delText>000</w:delText>
        </w:r>
        <w:r w:rsidRPr="00B8711A" w:rsidDel="00B8711A">
          <w:rPr>
            <w:rFonts w:ascii="微软雅黑" w:eastAsia="微软雅黑" w:hAnsi="微软雅黑" w:hint="eastAsia"/>
            <w:szCs w:val="21"/>
          </w:rPr>
          <w:delText>个新品类达成同比增长1</w:delText>
        </w:r>
        <w:r w:rsidRPr="00B8711A" w:rsidDel="00B8711A">
          <w:rPr>
            <w:rFonts w:ascii="微软雅黑" w:eastAsia="微软雅黑" w:hAnsi="微软雅黑"/>
            <w:szCs w:val="21"/>
          </w:rPr>
          <w:delText>00</w:delText>
        </w:r>
        <w:r w:rsidRPr="00B8711A" w:rsidDel="00B8711A">
          <w:rPr>
            <w:rFonts w:ascii="微软雅黑" w:eastAsia="微软雅黑" w:hAnsi="微软雅黑" w:hint="eastAsia"/>
            <w:szCs w:val="21"/>
          </w:rPr>
          <w:delText>%的目标，1</w:delText>
        </w:r>
        <w:r w:rsidRPr="00B8711A" w:rsidDel="00B8711A">
          <w:rPr>
            <w:rFonts w:ascii="微软雅黑" w:eastAsia="微软雅黑" w:hAnsi="微软雅黑"/>
            <w:szCs w:val="21"/>
          </w:rPr>
          <w:delText>00</w:delText>
        </w:r>
        <w:r w:rsidRPr="00B8711A" w:rsidDel="00B8711A">
          <w:rPr>
            <w:rFonts w:ascii="微软雅黑" w:eastAsia="微软雅黑" w:hAnsi="微软雅黑" w:hint="eastAsia"/>
            <w:szCs w:val="21"/>
          </w:rPr>
          <w:delText>个新品类销售过亿。</w:delText>
        </w:r>
        <w:r w:rsidR="00730D35" w:rsidRPr="00B8711A" w:rsidDel="00B8711A">
          <w:rPr>
            <w:rFonts w:ascii="微软雅黑" w:eastAsia="微软雅黑" w:hAnsi="微软雅黑" w:hint="eastAsia"/>
            <w:szCs w:val="21"/>
          </w:rPr>
          <w:delText>据了解，</w:delText>
        </w:r>
        <w:r w:rsidRPr="00B8711A" w:rsidDel="00B8711A">
          <w:rPr>
            <w:rFonts w:ascii="微软雅黑" w:eastAsia="微软雅黑" w:hAnsi="微软雅黑" w:hint="eastAsia"/>
            <w:szCs w:val="21"/>
          </w:rPr>
          <w:delText>目前C</w:delText>
        </w:r>
        <w:r w:rsidRPr="00B8711A" w:rsidDel="00B8711A">
          <w:rPr>
            <w:rFonts w:ascii="微软雅黑" w:eastAsia="微软雅黑" w:hAnsi="微软雅黑"/>
            <w:szCs w:val="21"/>
          </w:rPr>
          <w:delText>2M</w:delText>
        </w:r>
        <w:r w:rsidRPr="00B8711A" w:rsidDel="00B8711A">
          <w:rPr>
            <w:rFonts w:ascii="微软雅黑" w:eastAsia="微软雅黑" w:hAnsi="微软雅黑" w:hint="eastAsia"/>
            <w:szCs w:val="21"/>
          </w:rPr>
          <w:delText>在京东的</w:delText>
        </w:r>
        <w:r w:rsidRPr="00B8711A" w:rsidDel="00B8711A">
          <w:rPr>
            <w:rFonts w:ascii="微软雅黑" w:eastAsia="微软雅黑" w:hAnsi="微软雅黑"/>
            <w:szCs w:val="21"/>
          </w:rPr>
          <w:delText>覆盖品类超过1000+，深度品牌合作超过1200个</w:delText>
        </w:r>
        <w:r w:rsidRPr="00B8711A" w:rsidDel="00B8711A">
          <w:rPr>
            <w:rFonts w:ascii="微软雅黑" w:eastAsia="微软雅黑" w:hAnsi="微软雅黑" w:hint="eastAsia"/>
            <w:szCs w:val="21"/>
          </w:rPr>
          <w:delText>。比如</w:delText>
        </w:r>
        <w:r w:rsidRPr="00B8711A" w:rsidDel="00B8711A">
          <w:rPr>
            <w:rFonts w:ascii="微软雅黑" w:eastAsia="微软雅黑" w:hAnsi="微软雅黑"/>
            <w:szCs w:val="21"/>
          </w:rPr>
          <w:delText>美的轻食纤V煲，</w:delText>
        </w:r>
        <w:r w:rsidRPr="00B8711A" w:rsidDel="00B8711A">
          <w:rPr>
            <w:rFonts w:ascii="微软雅黑" w:eastAsia="微软雅黑" w:hAnsi="微软雅黑" w:hint="eastAsia"/>
            <w:szCs w:val="21"/>
          </w:rPr>
          <w:delText>能在</w:delText>
        </w:r>
        <w:r w:rsidRPr="00B8711A" w:rsidDel="00B8711A">
          <w:rPr>
            <w:rFonts w:ascii="微软雅黑" w:eastAsia="微软雅黑" w:hAnsi="微软雅黑"/>
            <w:szCs w:val="21"/>
          </w:rPr>
          <w:delText>煮米饭</w:delText>
        </w:r>
        <w:r w:rsidRPr="00B8711A" w:rsidDel="00B8711A">
          <w:rPr>
            <w:rFonts w:ascii="微软雅黑" w:eastAsia="微软雅黑" w:hAnsi="微软雅黑" w:hint="eastAsia"/>
            <w:szCs w:val="21"/>
          </w:rPr>
          <w:delText>中能</w:delText>
        </w:r>
        <w:r w:rsidRPr="00B8711A" w:rsidDel="00B8711A">
          <w:rPr>
            <w:rFonts w:ascii="微软雅黑" w:eastAsia="微软雅黑" w:hAnsi="微软雅黑"/>
            <w:szCs w:val="21"/>
          </w:rPr>
          <w:delText>更大限度</w:delText>
        </w:r>
        <w:r w:rsidR="0015056A" w:rsidRPr="00B8711A" w:rsidDel="00B8711A">
          <w:rPr>
            <w:rFonts w:ascii="微软雅黑" w:eastAsia="微软雅黑" w:hAnsi="微软雅黑" w:hint="eastAsia"/>
            <w:szCs w:val="21"/>
          </w:rPr>
          <w:delText>将</w:delText>
        </w:r>
        <w:r w:rsidRPr="00B8711A" w:rsidDel="00B8711A">
          <w:rPr>
            <w:rFonts w:ascii="微软雅黑" w:eastAsia="微软雅黑" w:hAnsi="微软雅黑"/>
            <w:szCs w:val="21"/>
          </w:rPr>
          <w:delText>纤维保留下来</w:delText>
        </w:r>
        <w:r w:rsidRPr="00B8711A" w:rsidDel="00B8711A">
          <w:rPr>
            <w:rFonts w:ascii="微软雅黑" w:eastAsia="微软雅黑" w:hAnsi="微软雅黑" w:hint="eastAsia"/>
            <w:szCs w:val="21"/>
          </w:rPr>
          <w:delText>；</w:delText>
        </w:r>
        <w:r w:rsidRPr="00B8711A" w:rsidDel="00B8711A">
          <w:rPr>
            <w:rFonts w:ascii="微软雅黑" w:eastAsia="微软雅黑" w:hAnsi="微软雅黑"/>
            <w:szCs w:val="21"/>
          </w:rPr>
          <w:delText>九阳</w:delText>
        </w:r>
        <w:r w:rsidRPr="00B8711A" w:rsidDel="00B8711A">
          <w:rPr>
            <w:rFonts w:ascii="微软雅黑" w:eastAsia="微软雅黑" w:hAnsi="微软雅黑" w:hint="eastAsia"/>
            <w:szCs w:val="21"/>
          </w:rPr>
          <w:delText>“</w:delText>
        </w:r>
        <w:r w:rsidRPr="00B8711A" w:rsidDel="00B8711A">
          <w:rPr>
            <w:rFonts w:ascii="微软雅黑" w:eastAsia="微软雅黑" w:hAnsi="微软雅黑"/>
            <w:szCs w:val="21"/>
          </w:rPr>
          <w:delText>不用手洗</w:delText>
        </w:r>
        <w:r w:rsidRPr="00B8711A" w:rsidDel="00B8711A">
          <w:rPr>
            <w:rFonts w:ascii="微软雅黑" w:eastAsia="微软雅黑" w:hAnsi="微软雅黑" w:hint="eastAsia"/>
            <w:szCs w:val="21"/>
          </w:rPr>
          <w:delText>”</w:delText>
        </w:r>
        <w:r w:rsidRPr="00B8711A" w:rsidDel="00B8711A">
          <w:rPr>
            <w:rFonts w:ascii="微软雅黑" w:eastAsia="微软雅黑" w:hAnsi="微软雅黑"/>
            <w:szCs w:val="21"/>
          </w:rPr>
          <w:delText>的破壁机</w:delText>
        </w:r>
        <w:r w:rsidRPr="00B8711A" w:rsidDel="00B8711A">
          <w:rPr>
            <w:rFonts w:ascii="微软雅黑" w:eastAsia="微软雅黑" w:hAnsi="微软雅黑" w:hint="eastAsia"/>
            <w:szCs w:val="21"/>
          </w:rPr>
          <w:delText>，解决了用户</w:delText>
        </w:r>
        <w:r w:rsidRPr="00B8711A" w:rsidDel="00B8711A">
          <w:rPr>
            <w:rFonts w:ascii="微软雅黑" w:eastAsia="微软雅黑" w:hAnsi="微软雅黑"/>
            <w:szCs w:val="21"/>
          </w:rPr>
          <w:delText>愿意做</w:delText>
        </w:r>
        <w:r w:rsidRPr="00B8711A" w:rsidDel="00B8711A">
          <w:rPr>
            <w:rFonts w:ascii="微软雅黑" w:eastAsia="微软雅黑" w:hAnsi="微软雅黑" w:hint="eastAsia"/>
            <w:szCs w:val="21"/>
          </w:rPr>
          <w:delText xml:space="preserve">、不愿意手洗的痛点问题。 </w:delText>
        </w:r>
      </w:del>
    </w:p>
    <w:p w14:paraId="676B1B35" w14:textId="6CED3D33" w:rsidR="007E48DB" w:rsidRPr="00B8711A" w:rsidDel="00B8711A" w:rsidRDefault="00DC2B5D" w:rsidP="002E7E10">
      <w:pPr>
        <w:spacing w:line="360" w:lineRule="auto"/>
        <w:ind w:firstLineChars="200" w:firstLine="420"/>
        <w:rPr>
          <w:del w:id="7" w:author="Microsoft Office 用户" w:date="2021-09-09T19:07:00Z"/>
          <w:rFonts w:ascii="微软雅黑" w:eastAsia="微软雅黑" w:hAnsi="微软雅黑"/>
          <w:szCs w:val="21"/>
        </w:rPr>
      </w:pPr>
      <w:del w:id="8" w:author="Microsoft Office 用户" w:date="2021-09-09T19:07:00Z">
        <w:r w:rsidRPr="00B8711A" w:rsidDel="00B8711A">
          <w:rPr>
            <w:rFonts w:ascii="微软雅黑" w:eastAsia="微软雅黑" w:hAnsi="微软雅黑" w:hint="eastAsia"/>
            <w:szCs w:val="21"/>
          </w:rPr>
          <w:delText>在物流领域，京东有3</w:delText>
        </w:r>
        <w:r w:rsidRPr="00B8711A" w:rsidDel="00B8711A">
          <w:rPr>
            <w:rFonts w:ascii="微软雅黑" w:eastAsia="微软雅黑" w:hAnsi="微软雅黑"/>
            <w:szCs w:val="21"/>
          </w:rPr>
          <w:delText>2</w:delText>
        </w:r>
        <w:r w:rsidRPr="00B8711A" w:rsidDel="00B8711A">
          <w:rPr>
            <w:rFonts w:ascii="微软雅黑" w:eastAsia="微软雅黑" w:hAnsi="微软雅黑" w:hint="eastAsia"/>
            <w:szCs w:val="21"/>
          </w:rPr>
          <w:delText>座“亚洲一号”、1</w:delText>
        </w:r>
        <w:r w:rsidRPr="00B8711A" w:rsidDel="00B8711A">
          <w:rPr>
            <w:rFonts w:ascii="微软雅黑" w:eastAsia="微软雅黑" w:hAnsi="微软雅黑"/>
            <w:szCs w:val="21"/>
          </w:rPr>
          <w:delText>000+</w:delText>
        </w:r>
        <w:r w:rsidRPr="00B8711A" w:rsidDel="00B8711A">
          <w:rPr>
            <w:rFonts w:ascii="微软雅黑" w:eastAsia="微软雅黑" w:hAnsi="微软雅黑" w:hint="eastAsia"/>
            <w:szCs w:val="21"/>
          </w:rPr>
          <w:delText>仓库在高效、有序运转，不仅包括自动搬运机器人、分拣机器人、智能快递车等，在仓储、运输、分拣及配送等环节大大提升效率，还自主研发了仓储、运输及订单管理系统等，支持客户供应链的全面数字化，通过专有算法，在销售预测、商品配送规划及供应链网络优化等领域实现决策，从而实现了超</w:delText>
        </w:r>
        <w:r w:rsidRPr="00B8711A" w:rsidDel="00B8711A">
          <w:rPr>
            <w:rFonts w:ascii="微软雅黑" w:eastAsia="微软雅黑" w:hAnsi="微软雅黑"/>
            <w:szCs w:val="21"/>
          </w:rPr>
          <w:delText>200城最快分钟达的惊人效率。</w:delText>
        </w:r>
        <w:r w:rsidR="004523D5" w:rsidRPr="00B8711A" w:rsidDel="00B8711A">
          <w:rPr>
            <w:rFonts w:ascii="微软雅黑" w:eastAsia="微软雅黑" w:hAnsi="微软雅黑" w:hint="eastAsia"/>
            <w:szCs w:val="21"/>
          </w:rPr>
          <w:delText xml:space="preserve"> </w:delText>
        </w:r>
      </w:del>
    </w:p>
    <w:p w14:paraId="661835ED" w14:textId="2C9FA6B0" w:rsidR="002F2429" w:rsidRPr="00B8711A" w:rsidDel="00B8711A" w:rsidRDefault="002F2429" w:rsidP="002E7E10">
      <w:pPr>
        <w:spacing w:line="360" w:lineRule="auto"/>
        <w:ind w:firstLineChars="200" w:firstLine="480"/>
        <w:jc w:val="center"/>
        <w:rPr>
          <w:del w:id="9" w:author="Microsoft Office 用户" w:date="2021-09-09T19:07:00Z"/>
          <w:rFonts w:ascii="微软雅黑" w:eastAsia="微软雅黑" w:hAnsi="微软雅黑"/>
          <w:szCs w:val="21"/>
        </w:rPr>
      </w:pPr>
      <w:del w:id="10" w:author="Microsoft Office 用户" w:date="2021-09-09T19:07:00Z">
        <w:r w:rsidRPr="00B8711A" w:rsidDel="00B8711A">
          <w:rPr>
            <w:rFonts w:ascii="微软雅黑" w:eastAsia="微软雅黑" w:hAnsi="微软雅黑" w:cs="Arial"/>
            <w:noProof/>
            <w:color w:val="191919"/>
            <w:kern w:val="0"/>
            <w:sz w:val="24"/>
            <w:szCs w:val="24"/>
          </w:rPr>
          <w:drawing>
            <wp:inline distT="0" distB="0" distL="0" distR="0" wp14:anchorId="3FCC8B2A" wp14:editId="2503B123">
              <wp:extent cx="4260795" cy="2397418"/>
              <wp:effectExtent l="0" t="0" r="6985" b="3175"/>
              <wp:docPr id="2" name="图片 2" descr="C:\Users\libo335\Desktop\快存Robot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ibo335\Desktop\快存Robot1.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332347" cy="2437678"/>
                      </a:xfrm>
                      <a:prstGeom prst="rect">
                        <a:avLst/>
                      </a:prstGeom>
                      <a:noFill/>
                      <a:ln>
                        <a:noFill/>
                      </a:ln>
                    </pic:spPr>
                  </pic:pic>
                </a:graphicData>
              </a:graphic>
            </wp:inline>
          </w:drawing>
        </w:r>
      </w:del>
    </w:p>
    <w:p w14:paraId="5A78BF74" w14:textId="6994CAEC" w:rsidR="00620331" w:rsidRPr="00B8711A" w:rsidDel="00B8711A" w:rsidRDefault="00C96669" w:rsidP="00295712">
      <w:pPr>
        <w:spacing w:line="360" w:lineRule="auto"/>
        <w:jc w:val="center"/>
        <w:rPr>
          <w:del w:id="11" w:author="Microsoft Office 用户" w:date="2021-09-09T19:07:00Z"/>
          <w:rFonts w:ascii="华文楷体" w:eastAsia="华文楷体" w:hAnsi="华文楷体"/>
          <w:szCs w:val="21"/>
        </w:rPr>
      </w:pPr>
      <w:del w:id="12" w:author="Microsoft Office 用户" w:date="2021-09-09T19:07:00Z">
        <w:r w:rsidRPr="00B8711A" w:rsidDel="00B8711A">
          <w:rPr>
            <w:rFonts w:ascii="华文楷体" w:eastAsia="华文楷体" w:hAnsi="华文楷体"/>
            <w:szCs w:val="21"/>
          </w:rPr>
          <w:delText>Marked</w:delText>
        </w:r>
        <w:r w:rsidRPr="00B8711A" w:rsidDel="00B8711A">
          <w:rPr>
            <w:rFonts w:ascii="华文楷体" w:eastAsia="华文楷体" w:hAnsi="华文楷体" w:hint="eastAsia"/>
            <w:szCs w:val="21"/>
          </w:rPr>
          <w:delText>：</w:delText>
        </w:r>
        <w:r w:rsidR="005F2CAC" w:rsidRPr="00B8711A" w:rsidDel="00B8711A">
          <w:rPr>
            <w:rFonts w:ascii="华文楷体" w:eastAsia="华文楷体" w:hAnsi="华文楷体"/>
            <w:szCs w:val="21"/>
          </w:rPr>
          <w:delText>京东物流六轴协作机械臂</w:delText>
        </w:r>
      </w:del>
    </w:p>
    <w:p w14:paraId="4E14C4D9" w14:textId="33125ACD" w:rsidR="0033589A" w:rsidRPr="00B8711A" w:rsidDel="00B8711A" w:rsidRDefault="0033589A" w:rsidP="0033589A">
      <w:pPr>
        <w:spacing w:line="360" w:lineRule="auto"/>
        <w:ind w:firstLineChars="200" w:firstLine="420"/>
        <w:rPr>
          <w:del w:id="13" w:author="Microsoft Office 用户" w:date="2021-09-09T19:07:00Z"/>
          <w:rFonts w:ascii="微软雅黑" w:eastAsia="微软雅黑" w:hAnsi="微软雅黑"/>
          <w:szCs w:val="21"/>
        </w:rPr>
      </w:pPr>
      <w:del w:id="14" w:author="Microsoft Office 用户" w:date="2021-09-09T19:07:00Z">
        <w:r w:rsidRPr="00B8711A" w:rsidDel="00B8711A">
          <w:rPr>
            <w:rFonts w:ascii="微软雅黑" w:eastAsia="微软雅黑" w:hAnsi="微软雅黑" w:hint="eastAsia"/>
            <w:szCs w:val="21"/>
          </w:rPr>
          <w:delText>大规模的A</w:delText>
        </w:r>
        <w:r w:rsidRPr="00B8711A" w:rsidDel="00B8711A">
          <w:rPr>
            <w:rFonts w:ascii="微软雅黑" w:eastAsia="微软雅黑" w:hAnsi="微软雅黑"/>
            <w:szCs w:val="21"/>
          </w:rPr>
          <w:delText>I</w:delText>
        </w:r>
        <w:r w:rsidRPr="00B8711A" w:rsidDel="00B8711A">
          <w:rPr>
            <w:rFonts w:ascii="微软雅黑" w:eastAsia="微软雅黑" w:hAnsi="微软雅黑" w:hint="eastAsia"/>
            <w:szCs w:val="21"/>
          </w:rPr>
          <w:delText>应用不仅全链路覆盖了京东旗下业务，还</w:delText>
        </w:r>
        <w:r w:rsidR="00730D35" w:rsidRPr="00B8711A" w:rsidDel="00B8711A">
          <w:rPr>
            <w:rFonts w:ascii="微软雅黑" w:eastAsia="微软雅黑" w:hAnsi="微软雅黑" w:hint="eastAsia"/>
            <w:szCs w:val="21"/>
          </w:rPr>
          <w:delText>结合京东自身多年来锤炼出的实战经验，</w:delText>
        </w:r>
        <w:r w:rsidRPr="00B8711A" w:rsidDel="00B8711A">
          <w:rPr>
            <w:rFonts w:ascii="微软雅黑" w:eastAsia="微软雅黑" w:hAnsi="微软雅黑" w:hint="eastAsia"/>
            <w:szCs w:val="21"/>
          </w:rPr>
          <w:delText>为千行百业的合作伙伴提供全方位</w:delText>
        </w:r>
        <w:r w:rsidR="00730D35" w:rsidRPr="00B8711A" w:rsidDel="00B8711A">
          <w:rPr>
            <w:rFonts w:ascii="微软雅黑" w:eastAsia="微软雅黑" w:hAnsi="微软雅黑" w:hint="eastAsia"/>
            <w:szCs w:val="21"/>
          </w:rPr>
          <w:delText>的</w:delText>
        </w:r>
        <w:r w:rsidRPr="00B8711A" w:rsidDel="00B8711A">
          <w:rPr>
            <w:rFonts w:ascii="微软雅黑" w:eastAsia="微软雅黑" w:hAnsi="微软雅黑" w:hint="eastAsia"/>
            <w:szCs w:val="21"/>
          </w:rPr>
          <w:delText>数智化升级服务</w:delText>
        </w:r>
        <w:r w:rsidR="00730D35" w:rsidRPr="00B8711A" w:rsidDel="00B8711A">
          <w:rPr>
            <w:rFonts w:ascii="微软雅黑" w:eastAsia="微软雅黑" w:hAnsi="微软雅黑" w:hint="eastAsia"/>
            <w:szCs w:val="21"/>
          </w:rPr>
          <w:delText>，</w:delText>
        </w:r>
        <w:r w:rsidR="007E48DB" w:rsidRPr="00B8711A" w:rsidDel="00B8711A">
          <w:rPr>
            <w:rFonts w:ascii="微软雅黑" w:eastAsia="微软雅黑" w:hAnsi="微软雅黑" w:hint="eastAsia"/>
            <w:szCs w:val="21"/>
          </w:rPr>
          <w:delText>助力实体经济</w:delText>
        </w:r>
        <w:r w:rsidR="00730D35" w:rsidRPr="00B8711A" w:rsidDel="00B8711A">
          <w:rPr>
            <w:rFonts w:ascii="微软雅黑" w:eastAsia="微软雅黑" w:hAnsi="微软雅黑" w:hint="eastAsia"/>
            <w:szCs w:val="21"/>
          </w:rPr>
          <w:delText>高质量</w:delText>
        </w:r>
        <w:r w:rsidR="007E48DB" w:rsidRPr="00B8711A" w:rsidDel="00B8711A">
          <w:rPr>
            <w:rFonts w:ascii="微软雅黑" w:eastAsia="微软雅黑" w:hAnsi="微软雅黑" w:hint="eastAsia"/>
            <w:szCs w:val="21"/>
          </w:rPr>
          <w:delText>发展。</w:delText>
        </w:r>
      </w:del>
    </w:p>
    <w:p w14:paraId="2073F7B6" w14:textId="46502305" w:rsidR="007E48DB" w:rsidRPr="00B8711A" w:rsidDel="00B8711A" w:rsidRDefault="00A5734B" w:rsidP="002E7E10">
      <w:pPr>
        <w:spacing w:line="360" w:lineRule="auto"/>
        <w:rPr>
          <w:del w:id="15" w:author="Microsoft Office 用户" w:date="2021-09-09T19:07:00Z"/>
          <w:rFonts w:ascii="微软雅黑" w:eastAsia="微软雅黑" w:hAnsi="微软雅黑"/>
          <w:szCs w:val="21"/>
        </w:rPr>
      </w:pPr>
      <w:del w:id="16" w:author="Microsoft Office 用户" w:date="2021-09-09T19:07:00Z">
        <w:r w:rsidRPr="00B8711A" w:rsidDel="00B8711A">
          <w:rPr>
            <w:rFonts w:ascii="微软雅黑" w:eastAsia="微软雅黑" w:hAnsi="微软雅黑" w:hint="eastAsia"/>
            <w:szCs w:val="21"/>
          </w:rPr>
          <w:delText>比如</w:delText>
        </w:r>
        <w:r w:rsidR="007E48DB" w:rsidRPr="00B8711A" w:rsidDel="00B8711A">
          <w:rPr>
            <w:rFonts w:ascii="微软雅黑" w:eastAsia="微软雅黑" w:hAnsi="微软雅黑" w:hint="eastAsia"/>
            <w:szCs w:val="21"/>
          </w:rPr>
          <w:delText>在商砼产业，“4个小时”是混凝土从生产装车到工地现场浇筑的时限，也就是混凝土的“保质期”，因此供需间的高效、精准协同极为重要。京东科技充分结合产业Know</w:delText>
        </w:r>
        <w:r w:rsidR="007E48DB" w:rsidRPr="00B8711A" w:rsidDel="00B8711A">
          <w:rPr>
            <w:rFonts w:ascii="微软雅黑" w:eastAsia="微软雅黑" w:hAnsi="微软雅黑"/>
            <w:szCs w:val="21"/>
          </w:rPr>
          <w:delText>-</w:delText>
        </w:r>
        <w:r w:rsidR="007E48DB" w:rsidRPr="00B8711A" w:rsidDel="00B8711A">
          <w:rPr>
            <w:rFonts w:ascii="微软雅黑" w:eastAsia="微软雅黑" w:hAnsi="微软雅黑" w:hint="eastAsia"/>
            <w:szCs w:val="21"/>
          </w:rPr>
          <w:delText>How，帮助西安恒盛集团搭建了智能供应链平台，实现了该区域商砼产业上下游高频供需协同的数字化、在线化、可视化、智能化，建立起生产与物流间的新型协同机制，使得日常履约效率提升</w:delText>
        </w:r>
        <w:r w:rsidR="007E48DB" w:rsidRPr="00B8711A" w:rsidDel="00B8711A">
          <w:rPr>
            <w:rFonts w:ascii="微软雅黑" w:eastAsia="微软雅黑" w:hAnsi="微软雅黑"/>
            <w:szCs w:val="21"/>
          </w:rPr>
          <w:delText>30%</w:delText>
        </w:r>
        <w:r w:rsidR="007E48DB" w:rsidRPr="00B8711A" w:rsidDel="00B8711A">
          <w:rPr>
            <w:rFonts w:ascii="微软雅黑" w:eastAsia="微软雅黑" w:hAnsi="微软雅黑" w:hint="eastAsia"/>
            <w:szCs w:val="21"/>
          </w:rPr>
          <w:delText>。</w:delText>
        </w:r>
      </w:del>
    </w:p>
    <w:p w14:paraId="06F02DC5" w14:textId="72215116" w:rsidR="00620331" w:rsidRPr="00B8711A" w:rsidDel="00B8711A" w:rsidRDefault="004546A2" w:rsidP="002E7E10">
      <w:pPr>
        <w:spacing w:line="360" w:lineRule="auto"/>
        <w:ind w:firstLineChars="200" w:firstLine="420"/>
        <w:jc w:val="center"/>
        <w:rPr>
          <w:del w:id="17" w:author="Microsoft Office 用户" w:date="2021-09-09T19:07:00Z"/>
          <w:rFonts w:ascii="微软雅黑" w:eastAsia="微软雅黑" w:hAnsi="微软雅黑"/>
          <w:szCs w:val="21"/>
          <w:highlight w:val="yellow"/>
        </w:rPr>
      </w:pPr>
      <w:del w:id="18" w:author="Microsoft Office 用户" w:date="2021-09-09T19:07:00Z">
        <w:r w:rsidRPr="00B8711A" w:rsidDel="00B8711A">
          <w:rPr>
            <w:rFonts w:ascii="微软雅黑" w:eastAsia="微软雅黑" w:hAnsi="微软雅黑"/>
            <w:noProof/>
            <w:szCs w:val="21"/>
          </w:rPr>
          <w:drawing>
            <wp:inline distT="0" distB="0" distL="0" distR="0" wp14:anchorId="7B8AF44C" wp14:editId="009DE9BD">
              <wp:extent cx="5274310" cy="3514951"/>
              <wp:effectExtent l="0" t="0" r="2540" b="9525"/>
              <wp:docPr id="1" name="图片 1" descr="C:\Users\XUYAPI~1\AppData\Local\Temp\WeChat Files\3ede3256fa9df86cf1a9661bb4e1a8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UYAPI~1\AppData\Local\Temp\WeChat Files\3ede3256fa9df86cf1a9661bb4e1a8f.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74310" cy="3514951"/>
                      </a:xfrm>
                      <a:prstGeom prst="rect">
                        <a:avLst/>
                      </a:prstGeom>
                      <a:noFill/>
                      <a:ln>
                        <a:noFill/>
                      </a:ln>
                    </pic:spPr>
                  </pic:pic>
                </a:graphicData>
              </a:graphic>
            </wp:inline>
          </w:drawing>
        </w:r>
      </w:del>
    </w:p>
    <w:p w14:paraId="400CAEF3" w14:textId="6A97FD89" w:rsidR="00620331" w:rsidRPr="00B8711A" w:rsidDel="00B8711A" w:rsidRDefault="00C96669" w:rsidP="00295712">
      <w:pPr>
        <w:spacing w:line="360" w:lineRule="auto"/>
        <w:jc w:val="center"/>
        <w:rPr>
          <w:del w:id="19" w:author="Microsoft Office 用户" w:date="2021-09-09T19:07:00Z"/>
          <w:rFonts w:ascii="华文楷体" w:eastAsia="华文楷体" w:hAnsi="华文楷体"/>
          <w:szCs w:val="21"/>
        </w:rPr>
      </w:pPr>
      <w:del w:id="20" w:author="Microsoft Office 用户" w:date="2021-09-09T19:07:00Z">
        <w:r w:rsidRPr="00B8711A" w:rsidDel="00B8711A">
          <w:rPr>
            <w:rFonts w:ascii="华文楷体" w:eastAsia="华文楷体" w:hAnsi="华文楷体"/>
            <w:szCs w:val="21"/>
          </w:rPr>
          <w:delText>Marked</w:delText>
        </w:r>
        <w:r w:rsidRPr="00B8711A" w:rsidDel="00B8711A">
          <w:rPr>
            <w:rFonts w:ascii="华文楷体" w:eastAsia="华文楷体" w:hAnsi="华文楷体" w:hint="eastAsia"/>
            <w:szCs w:val="21"/>
          </w:rPr>
          <w:delText>：</w:delText>
        </w:r>
        <w:r w:rsidR="00620331" w:rsidRPr="00B8711A" w:rsidDel="00B8711A">
          <w:rPr>
            <w:rFonts w:ascii="华文楷体" w:eastAsia="华文楷体" w:hAnsi="华文楷体" w:hint="eastAsia"/>
            <w:szCs w:val="21"/>
          </w:rPr>
          <w:delText>京东科技帮助西安恒盛集团搭建智能供应链平台</w:delText>
        </w:r>
      </w:del>
    </w:p>
    <w:p w14:paraId="694A8D2D" w14:textId="61F592A2" w:rsidR="008E774D" w:rsidRPr="00B8711A" w:rsidDel="00B8711A" w:rsidRDefault="007E48DB" w:rsidP="009509DC">
      <w:pPr>
        <w:spacing w:line="360" w:lineRule="auto"/>
        <w:ind w:firstLineChars="200" w:firstLine="420"/>
        <w:rPr>
          <w:del w:id="21" w:author="Microsoft Office 用户" w:date="2021-09-09T19:07:00Z"/>
          <w:rFonts w:ascii="微软雅黑" w:eastAsia="微软雅黑" w:hAnsi="微软雅黑"/>
          <w:szCs w:val="21"/>
        </w:rPr>
      </w:pPr>
      <w:del w:id="22" w:author="Microsoft Office 用户" w:date="2021-09-09T19:07:00Z">
        <w:r w:rsidRPr="00B8711A" w:rsidDel="00B8711A">
          <w:rPr>
            <w:rFonts w:ascii="微软雅黑" w:eastAsia="微软雅黑" w:hAnsi="微软雅黑" w:hint="eastAsia"/>
            <w:szCs w:val="21"/>
          </w:rPr>
          <w:delText>在助力政务智能化发展方面，</w:delText>
        </w:r>
        <w:r w:rsidR="008E774D" w:rsidRPr="00B8711A" w:rsidDel="00B8711A">
          <w:rPr>
            <w:rFonts w:ascii="微软雅黑" w:eastAsia="微软雅黑" w:hAnsi="微软雅黑" w:hint="eastAsia"/>
            <w:szCs w:val="21"/>
          </w:rPr>
          <w:delText>京东智能客服助力山西省大同市政府打造了新一代</w:delText>
        </w:r>
        <w:r w:rsidR="008E774D" w:rsidRPr="00B8711A" w:rsidDel="00B8711A">
          <w:rPr>
            <w:rFonts w:ascii="微软雅黑" w:eastAsia="微软雅黑" w:hAnsi="微软雅黑"/>
            <w:szCs w:val="21"/>
          </w:rPr>
          <w:delText>12345市民服务热线，</w:delText>
        </w:r>
        <w:r w:rsidR="008E774D" w:rsidRPr="00B8711A" w:rsidDel="00B8711A">
          <w:rPr>
            <w:rFonts w:ascii="微软雅黑" w:eastAsia="微软雅黑" w:hAnsi="微软雅黑" w:hint="eastAsia"/>
            <w:szCs w:val="21"/>
          </w:rPr>
          <w:delText>依托人机交互平台“</w:delText>
        </w:r>
        <w:r w:rsidR="008E774D" w:rsidRPr="00B8711A" w:rsidDel="00B8711A">
          <w:rPr>
            <w:rFonts w:ascii="微软雅黑" w:eastAsia="微软雅黑" w:hAnsi="微软雅黑"/>
            <w:szCs w:val="21"/>
          </w:rPr>
          <w:delText>言犀</w:delText>
        </w:r>
        <w:r w:rsidR="008E774D" w:rsidRPr="00B8711A" w:rsidDel="00B8711A">
          <w:rPr>
            <w:rFonts w:ascii="微软雅黑" w:eastAsia="微软雅黑" w:hAnsi="微软雅黑" w:hint="eastAsia"/>
            <w:szCs w:val="21"/>
          </w:rPr>
          <w:delText>”的能力，</w:delText>
        </w:r>
        <w:r w:rsidR="008E774D" w:rsidRPr="00B8711A" w:rsidDel="00B8711A">
          <w:rPr>
            <w:rFonts w:ascii="微软雅黑" w:eastAsia="微软雅黑" w:hAnsi="微软雅黑"/>
            <w:szCs w:val="21"/>
          </w:rPr>
          <w:delText>将前沿技术与大规模产业应用相结合，补充和改造了既有政务系统的服务交互模式，实现了热线运营效率的大幅提升——热线日均呼入总量增加31.7%、呼入电话通起率达100%、日均有效诉求提高33.6%，办结率达97.9%。</w:delText>
        </w:r>
        <w:r w:rsidR="008E774D" w:rsidRPr="00B8711A" w:rsidDel="00B8711A">
          <w:rPr>
            <w:rFonts w:ascii="微软雅黑" w:eastAsia="微软雅黑" w:hAnsi="微软雅黑" w:hint="eastAsia"/>
            <w:szCs w:val="21"/>
          </w:rPr>
          <w:delText>在此基础上，结合大同政务场景的特点，比如当地市民习惯使用方言交流，京东智能客服领先的方言识别和情感识别能力，可实现对用户意图和情绪的更好感知与交互，塑造了智能客服行业“极致用户体验”的标杆。</w:delText>
        </w:r>
      </w:del>
    </w:p>
    <w:p w14:paraId="208F67CF" w14:textId="207EC8A5" w:rsidR="004546A2" w:rsidRPr="00B8711A" w:rsidDel="00B8711A" w:rsidRDefault="00B8711A" w:rsidP="002E7E10">
      <w:pPr>
        <w:spacing w:line="360" w:lineRule="auto"/>
        <w:ind w:firstLineChars="200" w:firstLine="420"/>
        <w:jc w:val="center"/>
        <w:rPr>
          <w:del w:id="23" w:author="Microsoft Office 用户" w:date="2021-09-09T19:07:00Z"/>
          <w:rFonts w:ascii="微软雅黑" w:eastAsia="微软雅黑" w:hAnsi="微软雅黑"/>
          <w:szCs w:val="21"/>
        </w:rPr>
      </w:pPr>
      <w:del w:id="24" w:author="Microsoft Office 用户" w:date="2021-09-09T19:07:00Z">
        <w:r w:rsidRPr="00B8711A" w:rsidDel="00B8711A">
          <w:rPr>
            <w:rFonts w:ascii="微软雅黑" w:eastAsia="微软雅黑" w:hAnsi="微软雅黑"/>
            <w:noProof/>
            <w:szCs w:val="21"/>
          </w:rPr>
          <w:pict w14:anchorId="00D3F9E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大同12345_全景" style="width:414.7pt;height:213.25pt;mso-width-percent:0;mso-height-percent:0;mso-width-percent:0;mso-height-percent:0">
              <v:imagedata r:id="rId14" o:title="大同12345_全景"/>
            </v:shape>
          </w:pict>
        </w:r>
      </w:del>
    </w:p>
    <w:p w14:paraId="5E58DB73" w14:textId="0C5F4CCF" w:rsidR="008E774D" w:rsidRPr="00B8711A" w:rsidDel="00B8711A" w:rsidRDefault="00C96669" w:rsidP="002904C5">
      <w:pPr>
        <w:spacing w:line="360" w:lineRule="auto"/>
        <w:ind w:firstLineChars="200" w:firstLine="420"/>
        <w:rPr>
          <w:del w:id="25" w:author="Microsoft Office 用户" w:date="2021-09-09T19:07:00Z"/>
          <w:rFonts w:ascii="华文楷体" w:eastAsia="华文楷体" w:hAnsi="华文楷体"/>
          <w:szCs w:val="21"/>
        </w:rPr>
      </w:pPr>
      <w:del w:id="26" w:author="Microsoft Office 用户" w:date="2021-09-09T19:07:00Z">
        <w:r w:rsidRPr="00B8711A" w:rsidDel="00B8711A">
          <w:rPr>
            <w:rFonts w:ascii="华文楷体" w:eastAsia="华文楷体" w:hAnsi="华文楷体"/>
            <w:szCs w:val="21"/>
          </w:rPr>
          <w:delText>Marked</w:delText>
        </w:r>
        <w:r w:rsidRPr="00B8711A" w:rsidDel="00B8711A">
          <w:rPr>
            <w:rFonts w:ascii="华文楷体" w:eastAsia="华文楷体" w:hAnsi="华文楷体" w:hint="eastAsia"/>
            <w:szCs w:val="21"/>
          </w:rPr>
          <w:delText>：</w:delText>
        </w:r>
        <w:r w:rsidR="008E774D" w:rsidRPr="00B8711A" w:rsidDel="00B8711A">
          <w:rPr>
            <w:rFonts w:ascii="华文楷体" w:eastAsia="华文楷体" w:hAnsi="华文楷体" w:hint="eastAsia"/>
            <w:szCs w:val="21"/>
          </w:rPr>
          <w:delText>京东智能客服助力大同打造新一代</w:delText>
        </w:r>
        <w:r w:rsidR="008E774D" w:rsidRPr="00B8711A" w:rsidDel="00B8711A">
          <w:rPr>
            <w:rFonts w:ascii="华文楷体" w:eastAsia="华文楷体" w:hAnsi="华文楷体"/>
            <w:szCs w:val="21"/>
          </w:rPr>
          <w:delText>12345市民服务热线</w:delText>
        </w:r>
      </w:del>
    </w:p>
    <w:p w14:paraId="03127FFE" w14:textId="3F126742" w:rsidR="008E774D" w:rsidRPr="00B8711A" w:rsidDel="00B8711A" w:rsidRDefault="008E774D" w:rsidP="002904C5">
      <w:pPr>
        <w:spacing w:line="360" w:lineRule="auto"/>
        <w:ind w:firstLineChars="200" w:firstLine="420"/>
        <w:rPr>
          <w:del w:id="27" w:author="Microsoft Office 用户" w:date="2021-09-09T19:07:00Z"/>
          <w:rFonts w:ascii="华文楷体" w:eastAsia="华文楷体" w:hAnsi="华文楷体"/>
          <w:szCs w:val="21"/>
        </w:rPr>
      </w:pPr>
    </w:p>
    <w:p w14:paraId="2BFC7555" w14:textId="5AE9DAFC" w:rsidR="002904C5" w:rsidRPr="00B8711A" w:rsidDel="00B8711A" w:rsidRDefault="007E48DB" w:rsidP="002904C5">
      <w:pPr>
        <w:spacing w:line="360" w:lineRule="auto"/>
        <w:ind w:firstLineChars="200" w:firstLine="420"/>
        <w:rPr>
          <w:del w:id="28" w:author="Microsoft Office 用户" w:date="2021-09-09T19:07:00Z"/>
          <w:rFonts w:ascii="微软雅黑" w:eastAsia="微软雅黑" w:hAnsi="微软雅黑"/>
          <w:szCs w:val="21"/>
        </w:rPr>
      </w:pPr>
      <w:del w:id="29" w:author="Microsoft Office 用户" w:date="2021-09-09T19:07:00Z">
        <w:r w:rsidRPr="00B8711A" w:rsidDel="00B8711A">
          <w:rPr>
            <w:rFonts w:ascii="微软雅黑" w:eastAsia="微软雅黑" w:hAnsi="微软雅黑" w:hint="eastAsia"/>
            <w:szCs w:val="21"/>
          </w:rPr>
          <w:delText>基于</w:delText>
        </w:r>
        <w:r w:rsidR="00902B29" w:rsidRPr="00B8711A" w:rsidDel="00B8711A">
          <w:rPr>
            <w:rFonts w:ascii="微软雅黑" w:eastAsia="微软雅黑" w:hAnsi="微软雅黑" w:hint="eastAsia"/>
            <w:szCs w:val="21"/>
          </w:rPr>
          <w:delText>智能</w:delText>
        </w:r>
        <w:r w:rsidR="00902B29" w:rsidRPr="00B8711A" w:rsidDel="00B8711A">
          <w:rPr>
            <w:rFonts w:ascii="微软雅黑" w:eastAsia="微软雅黑" w:hAnsi="微软雅黑"/>
            <w:szCs w:val="21"/>
          </w:rPr>
          <w:delText>人机交互平台</w:delText>
        </w:r>
        <w:r w:rsidR="00902B29" w:rsidRPr="00B8711A" w:rsidDel="00B8711A">
          <w:rPr>
            <w:rFonts w:ascii="微软雅黑" w:eastAsia="微软雅黑" w:hAnsi="微软雅黑" w:hint="eastAsia"/>
            <w:szCs w:val="21"/>
          </w:rPr>
          <w:delText>“</w:delText>
        </w:r>
        <w:r w:rsidR="00902B29" w:rsidRPr="00B8711A" w:rsidDel="00B8711A">
          <w:rPr>
            <w:rFonts w:ascii="微软雅黑" w:eastAsia="微软雅黑" w:hAnsi="微软雅黑"/>
            <w:szCs w:val="21"/>
          </w:rPr>
          <w:delText>言犀</w:delText>
        </w:r>
        <w:r w:rsidR="00902B29" w:rsidRPr="00B8711A" w:rsidDel="00B8711A">
          <w:rPr>
            <w:rFonts w:ascii="微软雅黑" w:eastAsia="微软雅黑" w:hAnsi="微软雅黑" w:hint="eastAsia"/>
            <w:szCs w:val="21"/>
          </w:rPr>
          <w:delText>”</w:delText>
        </w:r>
        <w:r w:rsidRPr="00B8711A" w:rsidDel="00B8711A">
          <w:rPr>
            <w:rFonts w:ascii="微软雅黑" w:eastAsia="微软雅黑" w:hAnsi="微软雅黑" w:hint="eastAsia"/>
            <w:szCs w:val="21"/>
          </w:rPr>
          <w:delText>的能力，京东科技</w:delText>
        </w:r>
        <w:r w:rsidR="00B440E4" w:rsidRPr="00B8711A" w:rsidDel="00B8711A">
          <w:rPr>
            <w:rFonts w:ascii="微软雅黑" w:eastAsia="微软雅黑" w:hAnsi="微软雅黑" w:hint="eastAsia"/>
            <w:szCs w:val="21"/>
          </w:rPr>
          <w:delText>还</w:delText>
        </w:r>
        <w:r w:rsidRPr="00B8711A" w:rsidDel="00B8711A">
          <w:rPr>
            <w:rFonts w:ascii="微软雅黑" w:eastAsia="微软雅黑" w:hAnsi="微软雅黑"/>
            <w:szCs w:val="21"/>
          </w:rPr>
          <w:delText>与中联重科联手打造业内首个</w:delText>
        </w:r>
        <w:r w:rsidR="00CC5CD2" w:rsidRPr="00B8711A" w:rsidDel="00B8711A">
          <w:rPr>
            <w:rFonts w:ascii="微软雅黑" w:eastAsia="微软雅黑" w:hAnsi="微软雅黑" w:hint="eastAsia"/>
            <w:szCs w:val="21"/>
          </w:rPr>
          <w:delText>“</w:delText>
        </w:r>
        <w:r w:rsidR="00CC5CD2" w:rsidRPr="00B8711A" w:rsidDel="00B8711A">
          <w:rPr>
            <w:rFonts w:ascii="微软雅黑" w:eastAsia="微软雅黑" w:hAnsi="微软雅黑"/>
            <w:szCs w:val="21"/>
          </w:rPr>
          <w:delText>泵送机械AI专家诊断系统</w:delText>
        </w:r>
        <w:r w:rsidR="00CC5CD2" w:rsidRPr="00B8711A" w:rsidDel="00B8711A">
          <w:rPr>
            <w:rFonts w:ascii="微软雅黑" w:eastAsia="微软雅黑" w:hAnsi="微软雅黑" w:hint="eastAsia"/>
            <w:szCs w:val="21"/>
          </w:rPr>
          <w:delText>”</w:delText>
        </w:r>
        <w:r w:rsidRPr="00B8711A" w:rsidDel="00B8711A">
          <w:rPr>
            <w:rFonts w:ascii="微软雅黑" w:eastAsia="微软雅黑" w:hAnsi="微软雅黑"/>
            <w:szCs w:val="21"/>
          </w:rPr>
          <w:delText>，</w:delText>
        </w:r>
        <w:r w:rsidR="00902B29" w:rsidRPr="00B8711A" w:rsidDel="00B8711A">
          <w:rPr>
            <w:rFonts w:ascii="微软雅黑" w:eastAsia="微软雅黑" w:hAnsi="微软雅黑"/>
            <w:szCs w:val="21"/>
          </w:rPr>
          <w:delText>以人工智能技术为驱动实现工业自动化与智能化，极大提升了设备故障诊断效率，有效保障了客户施工的连续性，每年可帮助售后团队节省故障排查时间4200小时，单次设备维修时间缩短了20%以上，为单产品线创造间接经济效益超过230万元。</w:delText>
        </w:r>
      </w:del>
    </w:p>
    <w:p w14:paraId="1B0A2936" w14:textId="2F07275E" w:rsidR="005F2CAC" w:rsidRPr="00B8711A" w:rsidDel="00B8711A" w:rsidRDefault="005F2CAC" w:rsidP="005F2CAC">
      <w:pPr>
        <w:widowControl/>
        <w:shd w:val="clear" w:color="auto" w:fill="FFFFFF"/>
        <w:spacing w:line="0" w:lineRule="atLeast"/>
        <w:jc w:val="center"/>
        <w:outlineLvl w:val="0"/>
        <w:rPr>
          <w:del w:id="30" w:author="Microsoft Office 用户" w:date="2021-09-09T19:07:00Z"/>
          <w:rFonts w:ascii="微软雅黑" w:eastAsia="微软雅黑" w:hAnsi="微软雅黑" w:cs="宋体"/>
          <w:spacing w:val="3"/>
          <w:kern w:val="0"/>
          <w:szCs w:val="21"/>
        </w:rPr>
      </w:pPr>
      <w:del w:id="31" w:author="Microsoft Office 用户" w:date="2021-09-09T19:07:00Z">
        <w:r w:rsidRPr="00B8711A" w:rsidDel="00B8711A">
          <w:rPr>
            <w:rFonts w:ascii="微软雅黑" w:eastAsia="微软雅黑" w:hAnsi="微软雅黑" w:cs="宋体"/>
            <w:noProof/>
            <w:spacing w:val="3"/>
            <w:kern w:val="0"/>
            <w:szCs w:val="21"/>
          </w:rPr>
          <w:drawing>
            <wp:inline distT="0" distB="0" distL="0" distR="0" wp14:anchorId="5B750994" wp14:editId="540CD6A9">
              <wp:extent cx="4122420" cy="3091816"/>
              <wp:effectExtent l="0" t="0" r="0" b="0"/>
              <wp:docPr id="6" name="图片 6" descr="D:\maxin117\Desktop\泵车.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D:\maxin117\Desktop\泵车.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a:xfrm>
                        <a:off x="0" y="0"/>
                        <a:ext cx="4127513" cy="3095636"/>
                      </a:xfrm>
                      <a:prstGeom prst="rect">
                        <a:avLst/>
                      </a:prstGeom>
                      <a:noFill/>
                      <a:ln>
                        <a:noFill/>
                      </a:ln>
                    </pic:spPr>
                  </pic:pic>
                </a:graphicData>
              </a:graphic>
            </wp:inline>
          </w:drawing>
        </w:r>
      </w:del>
    </w:p>
    <w:p w14:paraId="3AB70A12" w14:textId="3095152D" w:rsidR="005F2CAC" w:rsidRPr="00B8711A" w:rsidDel="00B8711A" w:rsidRDefault="00C96669" w:rsidP="00295712">
      <w:pPr>
        <w:spacing w:line="360" w:lineRule="auto"/>
        <w:jc w:val="center"/>
        <w:rPr>
          <w:del w:id="32" w:author="Microsoft Office 用户" w:date="2021-09-09T19:07:00Z"/>
          <w:rFonts w:ascii="华文楷体" w:eastAsia="华文楷体" w:hAnsi="华文楷体"/>
          <w:szCs w:val="21"/>
        </w:rPr>
      </w:pPr>
      <w:del w:id="33" w:author="Microsoft Office 用户" w:date="2021-09-09T19:07:00Z">
        <w:r w:rsidRPr="00B8711A" w:rsidDel="00B8711A">
          <w:rPr>
            <w:rFonts w:ascii="华文楷体" w:eastAsia="华文楷体" w:hAnsi="华文楷体"/>
            <w:szCs w:val="21"/>
          </w:rPr>
          <w:delText>Marked</w:delText>
        </w:r>
        <w:r w:rsidRPr="00B8711A" w:rsidDel="00B8711A">
          <w:rPr>
            <w:rFonts w:ascii="华文楷体" w:eastAsia="华文楷体" w:hAnsi="华文楷体" w:hint="eastAsia"/>
            <w:szCs w:val="21"/>
          </w:rPr>
          <w:delText>：</w:delText>
        </w:r>
        <w:r w:rsidR="005F2CAC" w:rsidRPr="00B8711A" w:rsidDel="00B8711A">
          <w:rPr>
            <w:rFonts w:ascii="华文楷体" w:eastAsia="华文楷体" w:hAnsi="华文楷体" w:hint="eastAsia"/>
            <w:szCs w:val="21"/>
          </w:rPr>
          <w:delText>京东科技携手中联重科打造</w:delText>
        </w:r>
        <w:r w:rsidR="00CC5CD2" w:rsidRPr="00B8711A" w:rsidDel="00B8711A">
          <w:rPr>
            <w:rFonts w:ascii="华文楷体" w:eastAsia="华文楷体" w:hAnsi="华文楷体" w:hint="eastAsia"/>
            <w:szCs w:val="21"/>
          </w:rPr>
          <w:delText>“</w:delText>
        </w:r>
        <w:r w:rsidR="00CC5CD2" w:rsidRPr="00B8711A" w:rsidDel="00B8711A">
          <w:rPr>
            <w:rFonts w:ascii="华文楷体" w:eastAsia="华文楷体" w:hAnsi="华文楷体"/>
            <w:szCs w:val="21"/>
          </w:rPr>
          <w:delText>泵送机械AI专家诊断系统</w:delText>
        </w:r>
        <w:r w:rsidR="00CC5CD2" w:rsidRPr="00B8711A" w:rsidDel="00B8711A">
          <w:rPr>
            <w:rFonts w:ascii="华文楷体" w:eastAsia="华文楷体" w:hAnsi="华文楷体" w:hint="eastAsia"/>
            <w:szCs w:val="21"/>
          </w:rPr>
          <w:delText>”</w:delText>
        </w:r>
        <w:r w:rsidR="005F2CAC" w:rsidRPr="00B8711A" w:rsidDel="00B8711A">
          <w:rPr>
            <w:rFonts w:ascii="华文楷体" w:eastAsia="华文楷体" w:hAnsi="华文楷体" w:hint="eastAsia"/>
            <w:szCs w:val="21"/>
          </w:rPr>
          <w:delText>，助力一线工程建设</w:delText>
        </w:r>
      </w:del>
    </w:p>
    <w:p w14:paraId="18220272" w14:textId="625A2AB9" w:rsidR="005F2CAC" w:rsidRPr="00B8711A" w:rsidDel="00B8711A" w:rsidRDefault="005F2CAC" w:rsidP="002904C5">
      <w:pPr>
        <w:spacing w:line="360" w:lineRule="auto"/>
        <w:ind w:firstLineChars="200" w:firstLine="420"/>
        <w:rPr>
          <w:del w:id="34" w:author="Microsoft Office 用户" w:date="2021-09-09T19:07:00Z"/>
          <w:rFonts w:ascii="微软雅黑" w:eastAsia="微软雅黑" w:hAnsi="微软雅黑"/>
          <w:szCs w:val="21"/>
        </w:rPr>
      </w:pPr>
    </w:p>
    <w:p w14:paraId="5A61B1E0" w14:textId="77BCF0AB" w:rsidR="00A5734B" w:rsidRPr="00B8711A" w:rsidDel="00B8711A" w:rsidRDefault="00A5734B" w:rsidP="005C581A">
      <w:pPr>
        <w:spacing w:line="360" w:lineRule="auto"/>
        <w:ind w:firstLineChars="300" w:firstLine="630"/>
        <w:rPr>
          <w:del w:id="35" w:author="Microsoft Office 用户" w:date="2021-09-09T19:07:00Z"/>
          <w:rFonts w:ascii="微软雅黑" w:eastAsia="微软雅黑" w:hAnsi="微软雅黑"/>
          <w:szCs w:val="21"/>
        </w:rPr>
      </w:pPr>
      <w:del w:id="36" w:author="Microsoft Office 用户" w:date="2021-09-09T19:07:00Z">
        <w:r w:rsidRPr="00B8711A" w:rsidDel="00B8711A">
          <w:rPr>
            <w:rFonts w:ascii="微软雅黑" w:eastAsia="微软雅黑" w:hAnsi="微软雅黑" w:hint="eastAsia"/>
            <w:szCs w:val="21"/>
          </w:rPr>
          <w:delText>超级模型生态系统</w:delText>
        </w:r>
        <w:r w:rsidR="00CE19D3" w:rsidRPr="00B8711A" w:rsidDel="00B8711A">
          <w:rPr>
            <w:rFonts w:ascii="微软雅黑" w:eastAsia="微软雅黑" w:hAnsi="微软雅黑" w:hint="eastAsia"/>
            <w:szCs w:val="21"/>
          </w:rPr>
          <w:delText>、绿色减碳</w:delText>
        </w:r>
        <w:r w:rsidRPr="00B8711A" w:rsidDel="00B8711A">
          <w:rPr>
            <w:rFonts w:ascii="微软雅黑" w:eastAsia="微软雅黑" w:hAnsi="微软雅黑" w:hint="eastAsia"/>
            <w:szCs w:val="21"/>
          </w:rPr>
          <w:delText>将引领新一轮产业变革</w:delText>
        </w:r>
      </w:del>
    </w:p>
    <w:p w14:paraId="6DF81459" w14:textId="22DD1F1A" w:rsidR="005F2CAC" w:rsidRPr="00B8711A" w:rsidDel="00B8711A" w:rsidRDefault="00E3680A" w:rsidP="009F7CC0">
      <w:pPr>
        <w:spacing w:line="360" w:lineRule="auto"/>
        <w:ind w:firstLineChars="200" w:firstLine="420"/>
        <w:rPr>
          <w:del w:id="37" w:author="Microsoft Office 用户" w:date="2021-09-09T19:07:00Z"/>
          <w:rFonts w:ascii="微软雅黑" w:eastAsia="微软雅黑" w:hAnsi="微软雅黑"/>
          <w:color w:val="333333"/>
          <w:shd w:val="clear" w:color="auto" w:fill="FFFFFF"/>
        </w:rPr>
      </w:pPr>
      <w:del w:id="38" w:author="Microsoft Office 用户" w:date="2021-09-09T19:07:00Z">
        <w:r w:rsidRPr="00B8711A" w:rsidDel="00B8711A">
          <w:rPr>
            <w:rFonts w:ascii="微软雅黑" w:eastAsia="微软雅黑" w:hAnsi="微软雅黑" w:hint="eastAsia"/>
            <w:color w:val="333333"/>
            <w:shd w:val="clear" w:color="auto" w:fill="FFFFFF"/>
          </w:rPr>
          <w:delText>京东凭借人工智能技术在助力实体经济发展方面，已迈出坚实步伐，然而</w:delText>
        </w:r>
        <w:r w:rsidR="00311BF9" w:rsidRPr="00B8711A" w:rsidDel="00B8711A">
          <w:rPr>
            <w:rFonts w:ascii="微软雅黑" w:eastAsia="微软雅黑" w:hAnsi="微软雅黑" w:hint="eastAsia"/>
            <w:color w:val="333333"/>
            <w:shd w:val="clear" w:color="auto" w:fill="FFFFFF"/>
          </w:rPr>
          <w:delText>目前人工智能技术在落地的过程中</w:delText>
        </w:r>
        <w:r w:rsidR="00B1580E" w:rsidRPr="00B8711A" w:rsidDel="00B8711A">
          <w:rPr>
            <w:rFonts w:ascii="微软雅黑" w:eastAsia="微软雅黑" w:hAnsi="微软雅黑" w:hint="eastAsia"/>
            <w:color w:val="333333"/>
            <w:shd w:val="clear" w:color="auto" w:fill="FFFFFF"/>
          </w:rPr>
          <w:delText>尚</w:delText>
        </w:r>
        <w:r w:rsidR="00311BF9" w:rsidRPr="00B8711A" w:rsidDel="00B8711A">
          <w:rPr>
            <w:rFonts w:ascii="微软雅黑" w:eastAsia="微软雅黑" w:hAnsi="微软雅黑" w:hint="eastAsia"/>
            <w:color w:val="333333"/>
            <w:shd w:val="clear" w:color="auto" w:fill="FFFFFF"/>
          </w:rPr>
          <w:delText>存在应用场景复杂、模型单一、算力分布较为分散、基础理论层面缺乏可解释性等难点，中小企业在数据和算力都有限的情况下，</w:delText>
        </w:r>
        <w:r w:rsidR="003A3416" w:rsidRPr="00B8711A" w:rsidDel="00B8711A">
          <w:rPr>
            <w:rFonts w:ascii="微软雅黑" w:eastAsia="微软雅黑" w:hAnsi="微软雅黑" w:hint="eastAsia"/>
            <w:color w:val="333333"/>
            <w:shd w:val="clear" w:color="auto" w:fill="FFFFFF"/>
          </w:rPr>
          <w:delText>容易</w:delText>
        </w:r>
        <w:r w:rsidR="00311BF9" w:rsidRPr="00B8711A" w:rsidDel="00B8711A">
          <w:rPr>
            <w:rFonts w:ascii="微软雅黑" w:eastAsia="微软雅黑" w:hAnsi="微软雅黑" w:hint="eastAsia"/>
            <w:color w:val="333333"/>
            <w:shd w:val="clear" w:color="auto" w:fill="FFFFFF"/>
          </w:rPr>
          <w:delText>面临人工智能的应用困境。</w:delText>
        </w:r>
      </w:del>
    </w:p>
    <w:p w14:paraId="365D4F07" w14:textId="262D2348" w:rsidR="004546A2" w:rsidRPr="00B8711A" w:rsidDel="00B8711A" w:rsidRDefault="005F2CAC" w:rsidP="009F7CC0">
      <w:pPr>
        <w:spacing w:line="360" w:lineRule="auto"/>
        <w:ind w:firstLineChars="200" w:firstLine="420"/>
        <w:rPr>
          <w:del w:id="39" w:author="Microsoft Office 用户" w:date="2021-09-09T19:07:00Z"/>
          <w:rFonts w:ascii="微软雅黑" w:eastAsia="微软雅黑" w:hAnsi="微软雅黑"/>
          <w:color w:val="333333"/>
          <w:shd w:val="clear" w:color="auto" w:fill="FFFFFF"/>
        </w:rPr>
      </w:pPr>
      <w:del w:id="40" w:author="Microsoft Office 用户" w:date="2021-09-09T19:07:00Z">
        <w:r w:rsidRPr="00B8711A" w:rsidDel="00B8711A">
          <w:rPr>
            <w:rFonts w:ascii="微软雅黑" w:eastAsia="微软雅黑" w:hAnsi="微软雅黑" w:hint="eastAsia"/>
            <w:color w:val="333333"/>
            <w:shd w:val="clear" w:color="auto" w:fill="FFFFFF"/>
          </w:rPr>
          <w:delText>针对此，</w:delText>
        </w:r>
        <w:r w:rsidR="00AA009C" w:rsidRPr="00B8711A" w:rsidDel="00B8711A">
          <w:rPr>
            <w:rFonts w:ascii="微软雅黑" w:eastAsia="微软雅黑" w:hAnsi="微软雅黑" w:hint="eastAsia"/>
            <w:szCs w:val="21"/>
          </w:rPr>
          <w:delText>京东探索研究院院长、澳大利亚科学院院士陶大程</w:delText>
        </w:r>
        <w:r w:rsidR="00E3680A" w:rsidRPr="00B8711A" w:rsidDel="00B8711A">
          <w:rPr>
            <w:rFonts w:ascii="微软雅黑" w:eastAsia="微软雅黑" w:hAnsi="微软雅黑" w:hint="eastAsia"/>
            <w:color w:val="333333"/>
            <w:shd w:val="clear" w:color="auto" w:fill="FFFFFF"/>
          </w:rPr>
          <w:delText>在W</w:delText>
        </w:r>
        <w:r w:rsidR="00E3680A" w:rsidRPr="00B8711A" w:rsidDel="00B8711A">
          <w:rPr>
            <w:rFonts w:ascii="微软雅黑" w:eastAsia="微软雅黑" w:hAnsi="微软雅黑"/>
            <w:color w:val="333333"/>
            <w:shd w:val="clear" w:color="auto" w:fill="FFFFFF"/>
          </w:rPr>
          <w:delText>AIC</w:delText>
        </w:r>
        <w:r w:rsidR="00E3680A" w:rsidRPr="00B8711A" w:rsidDel="00B8711A">
          <w:rPr>
            <w:rFonts w:ascii="微软雅黑" w:eastAsia="微软雅黑" w:hAnsi="微软雅黑" w:hint="eastAsia"/>
            <w:color w:val="333333"/>
            <w:shd w:val="clear" w:color="auto" w:fill="FFFFFF"/>
          </w:rPr>
          <w:delText>上则指出，</w:delText>
        </w:r>
        <w:r w:rsidR="005C581A" w:rsidRPr="00B8711A" w:rsidDel="00B8711A">
          <w:rPr>
            <w:rFonts w:ascii="微软雅黑" w:eastAsia="微软雅黑" w:hAnsi="微软雅黑" w:hint="eastAsia"/>
            <w:color w:val="333333"/>
            <w:shd w:val="clear" w:color="auto" w:fill="FFFFFF"/>
          </w:rPr>
          <w:delText>要构建超级模型生态系统，推动人工智能技术更高效地落地。</w:delText>
        </w:r>
        <w:r w:rsidRPr="00B8711A" w:rsidDel="00B8711A">
          <w:rPr>
            <w:rFonts w:ascii="微软雅黑" w:eastAsia="微软雅黑" w:hAnsi="微软雅黑" w:hint="eastAsia"/>
            <w:color w:val="333333"/>
            <w:shd w:val="clear" w:color="auto" w:fill="FFFFFF"/>
          </w:rPr>
          <w:delText>超级深度学习模型是超级模型生态系统的核心，</w:delText>
        </w:r>
        <w:r w:rsidR="005C581A" w:rsidRPr="00B8711A" w:rsidDel="00B8711A">
          <w:rPr>
            <w:rFonts w:ascii="微软雅黑" w:eastAsia="微软雅黑" w:hAnsi="微软雅黑" w:hint="eastAsia"/>
            <w:color w:val="333333"/>
            <w:shd w:val="clear" w:color="auto" w:fill="FFFFFF"/>
          </w:rPr>
          <w:delText>能有效地整合不同模态、不同来源、不同任务的数据和信息，满足新的生产需求</w:delText>
        </w:r>
        <w:r w:rsidRPr="00B8711A" w:rsidDel="00B8711A">
          <w:rPr>
            <w:rFonts w:ascii="微软雅黑" w:eastAsia="微软雅黑" w:hAnsi="微软雅黑" w:hint="eastAsia"/>
            <w:color w:val="333333"/>
            <w:shd w:val="clear" w:color="auto" w:fill="FFFFFF"/>
          </w:rPr>
          <w:delText>和</w:delText>
        </w:r>
        <w:r w:rsidR="005C581A" w:rsidRPr="00B8711A" w:rsidDel="00B8711A">
          <w:rPr>
            <w:rFonts w:ascii="微软雅黑" w:eastAsia="微软雅黑" w:hAnsi="微软雅黑" w:hint="eastAsia"/>
            <w:color w:val="333333"/>
            <w:shd w:val="clear" w:color="auto" w:fill="FFFFFF"/>
          </w:rPr>
          <w:delText>应用场景。</w:delText>
        </w:r>
        <w:r w:rsidR="00311BF9" w:rsidRPr="00B8711A" w:rsidDel="00B8711A">
          <w:rPr>
            <w:rFonts w:ascii="微软雅黑" w:eastAsia="微软雅黑" w:hAnsi="微软雅黑" w:hint="eastAsia"/>
            <w:color w:val="333333"/>
            <w:shd w:val="clear" w:color="auto" w:fill="FFFFFF"/>
          </w:rPr>
          <w:delText>京东探索研究院</w:delText>
        </w:r>
        <w:r w:rsidR="00B1580E" w:rsidRPr="00B8711A" w:rsidDel="00B8711A">
          <w:rPr>
            <w:rFonts w:ascii="微软雅黑" w:eastAsia="微软雅黑" w:hAnsi="微软雅黑" w:hint="eastAsia"/>
            <w:color w:val="333333"/>
            <w:shd w:val="clear" w:color="auto" w:fill="FFFFFF"/>
          </w:rPr>
          <w:delText>也</w:delText>
        </w:r>
        <w:r w:rsidR="00311BF9" w:rsidRPr="00B8711A" w:rsidDel="00B8711A">
          <w:rPr>
            <w:rFonts w:ascii="微软雅黑" w:eastAsia="微软雅黑" w:hAnsi="微软雅黑" w:hint="eastAsia"/>
            <w:color w:val="333333"/>
            <w:shd w:val="clear" w:color="auto" w:fill="FFFFFF"/>
          </w:rPr>
          <w:delText>将会继续在超级深度学习领域深耕，与行业共探产业升级新机遇，为</w:delText>
        </w:r>
        <w:r w:rsidR="00063DC0" w:rsidRPr="00B8711A" w:rsidDel="00B8711A">
          <w:rPr>
            <w:rFonts w:ascii="微软雅黑" w:eastAsia="微软雅黑" w:hAnsi="微软雅黑" w:hint="eastAsia"/>
            <w:color w:val="333333"/>
            <w:shd w:val="clear" w:color="auto" w:fill="FFFFFF"/>
          </w:rPr>
          <w:delText>产业升级</w:delText>
        </w:r>
        <w:r w:rsidR="00311BF9" w:rsidRPr="00B8711A" w:rsidDel="00B8711A">
          <w:rPr>
            <w:rFonts w:ascii="微软雅黑" w:eastAsia="微软雅黑" w:hAnsi="微软雅黑" w:hint="eastAsia"/>
            <w:color w:val="333333"/>
            <w:shd w:val="clear" w:color="auto" w:fill="FFFFFF"/>
          </w:rPr>
          <w:delText>贡献一份“超级”力量</w:delText>
        </w:r>
        <w:r w:rsidR="003D466F" w:rsidRPr="00B8711A" w:rsidDel="00B8711A">
          <w:rPr>
            <w:rFonts w:ascii="微软雅黑" w:eastAsia="微软雅黑" w:hAnsi="微软雅黑" w:hint="eastAsia"/>
            <w:color w:val="333333"/>
            <w:shd w:val="clear" w:color="auto" w:fill="FFFFFF"/>
          </w:rPr>
          <w:delText>。</w:delText>
        </w:r>
      </w:del>
    </w:p>
    <w:p w14:paraId="2934EF47" w14:textId="5A65E6CC" w:rsidR="003B052F" w:rsidRPr="00B8711A" w:rsidDel="00B8711A" w:rsidRDefault="004546A2" w:rsidP="002E7E10">
      <w:pPr>
        <w:spacing w:line="360" w:lineRule="auto"/>
        <w:ind w:firstLineChars="300" w:firstLine="630"/>
        <w:jc w:val="center"/>
        <w:rPr>
          <w:del w:id="41" w:author="Microsoft Office 用户" w:date="2021-09-09T19:07:00Z"/>
          <w:rFonts w:ascii="微软雅黑" w:eastAsia="微软雅黑" w:hAnsi="微软雅黑"/>
          <w:color w:val="333333"/>
          <w:shd w:val="clear" w:color="auto" w:fill="FFFFFF"/>
        </w:rPr>
      </w:pPr>
      <w:del w:id="42" w:author="Microsoft Office 用户" w:date="2021-09-09T19:07:00Z">
        <w:r w:rsidRPr="00B8711A" w:rsidDel="00B8711A">
          <w:rPr>
            <w:rFonts w:ascii="微软雅黑" w:eastAsia="微软雅黑" w:hAnsi="微软雅黑"/>
            <w:noProof/>
          </w:rPr>
          <w:drawing>
            <wp:inline distT="0" distB="0" distL="0" distR="0" wp14:anchorId="3A816D1D" wp14:editId="0696AE19">
              <wp:extent cx="4861560" cy="2734553"/>
              <wp:effectExtent l="0" t="0" r="0" b="889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877251" cy="2743379"/>
                      </a:xfrm>
                      <a:prstGeom prst="rect">
                        <a:avLst/>
                      </a:prstGeom>
                    </pic:spPr>
                  </pic:pic>
                </a:graphicData>
              </a:graphic>
            </wp:inline>
          </w:drawing>
        </w:r>
      </w:del>
    </w:p>
    <w:p w14:paraId="49160F7F" w14:textId="6A16973D" w:rsidR="009145B1" w:rsidRPr="00B8711A" w:rsidDel="00B8711A" w:rsidRDefault="009F7CC0" w:rsidP="009F7CC0">
      <w:pPr>
        <w:spacing w:line="360" w:lineRule="auto"/>
        <w:ind w:firstLineChars="200" w:firstLine="420"/>
        <w:rPr>
          <w:del w:id="43" w:author="Microsoft Office 用户" w:date="2021-09-09T19:07:00Z"/>
          <w:rFonts w:ascii="微软雅黑" w:eastAsia="微软雅黑" w:hAnsi="微软雅黑"/>
          <w:szCs w:val="21"/>
        </w:rPr>
      </w:pPr>
      <w:del w:id="44" w:author="Microsoft Office 用户" w:date="2021-09-09T19:07:00Z">
        <w:r w:rsidRPr="00B8711A" w:rsidDel="00B8711A">
          <w:rPr>
            <w:rFonts w:ascii="微软雅黑" w:eastAsia="微软雅黑" w:hAnsi="微软雅黑" w:hint="eastAsia"/>
            <w:szCs w:val="21"/>
          </w:rPr>
          <w:delText>以全链路的人工智能服务实体经济，京东集团</w:delText>
        </w:r>
        <w:r w:rsidR="001C3B3C" w:rsidRPr="00B8711A" w:rsidDel="00B8711A">
          <w:rPr>
            <w:rFonts w:ascii="微软雅黑" w:eastAsia="微软雅黑" w:hAnsi="微软雅黑" w:hint="eastAsia"/>
            <w:szCs w:val="21"/>
          </w:rPr>
          <w:delText>不仅助力产业的</w:delText>
        </w:r>
        <w:r w:rsidRPr="00B8711A" w:rsidDel="00B8711A">
          <w:rPr>
            <w:rFonts w:ascii="微软雅黑" w:eastAsia="微软雅黑" w:hAnsi="微软雅黑" w:hint="eastAsia"/>
            <w:szCs w:val="21"/>
          </w:rPr>
          <w:delText>降本增效，</w:delText>
        </w:r>
        <w:r w:rsidR="001C3B3C" w:rsidRPr="00B8711A" w:rsidDel="00B8711A">
          <w:rPr>
            <w:rFonts w:ascii="微软雅黑" w:eastAsia="微软雅黑" w:hAnsi="微软雅黑" w:hint="eastAsia"/>
            <w:szCs w:val="21"/>
          </w:rPr>
          <w:delText>还</w:delText>
        </w:r>
        <w:r w:rsidRPr="00B8711A" w:rsidDel="00B8711A">
          <w:rPr>
            <w:rFonts w:ascii="微软雅黑" w:eastAsia="微软雅黑" w:hAnsi="微软雅黑" w:hint="eastAsia"/>
            <w:szCs w:val="21"/>
          </w:rPr>
          <w:delText>积极</w:delText>
        </w:r>
        <w:r w:rsidR="001C3B3C" w:rsidRPr="00B8711A" w:rsidDel="00B8711A">
          <w:rPr>
            <w:rFonts w:ascii="微软雅黑" w:eastAsia="微软雅黑" w:hAnsi="微软雅黑" w:hint="eastAsia"/>
            <w:szCs w:val="21"/>
          </w:rPr>
          <w:delText>通过智能化技术进行绿色</w:delText>
        </w:r>
        <w:r w:rsidRPr="00B8711A" w:rsidDel="00B8711A">
          <w:rPr>
            <w:rFonts w:ascii="微软雅黑" w:eastAsia="微软雅黑" w:hAnsi="微软雅黑" w:hint="eastAsia"/>
            <w:szCs w:val="21"/>
          </w:rPr>
          <w:delText>减碳</w:delText>
        </w:r>
        <w:r w:rsidR="001C3B3C" w:rsidRPr="00B8711A" w:rsidDel="00B8711A">
          <w:rPr>
            <w:rFonts w:ascii="微软雅黑" w:eastAsia="微软雅黑" w:hAnsi="微软雅黑" w:hint="eastAsia"/>
            <w:szCs w:val="21"/>
          </w:rPr>
          <w:delText>，促进产业</w:delText>
        </w:r>
        <w:r w:rsidR="00ED514E" w:rsidRPr="00B8711A" w:rsidDel="00B8711A">
          <w:rPr>
            <w:rFonts w:ascii="微软雅黑" w:eastAsia="微软雅黑" w:hAnsi="微软雅黑" w:hint="eastAsia"/>
            <w:szCs w:val="21"/>
          </w:rPr>
          <w:delText>高质量发展与</w:delText>
        </w:r>
        <w:r w:rsidR="001C3B3C" w:rsidRPr="00B8711A" w:rsidDel="00B8711A">
          <w:rPr>
            <w:rFonts w:ascii="微软雅黑" w:eastAsia="微软雅黑" w:hAnsi="微软雅黑" w:hint="eastAsia"/>
            <w:szCs w:val="21"/>
          </w:rPr>
          <w:delText>转型</w:delText>
        </w:r>
        <w:r w:rsidRPr="00B8711A" w:rsidDel="00B8711A">
          <w:rPr>
            <w:rFonts w:ascii="微软雅黑" w:eastAsia="微软雅黑" w:hAnsi="微软雅黑" w:hint="eastAsia"/>
            <w:szCs w:val="21"/>
          </w:rPr>
          <w:delText>。</w:delText>
        </w:r>
        <w:r w:rsidR="00AE475F" w:rsidRPr="00B8711A" w:rsidDel="00B8711A">
          <w:rPr>
            <w:rFonts w:ascii="微软雅黑" w:eastAsia="微软雅黑" w:hAnsi="微软雅黑" w:hint="eastAsia"/>
            <w:szCs w:val="21"/>
          </w:rPr>
          <w:delText>京东集团技术委员会主席、京</w:delText>
        </w:r>
        <w:r w:rsidR="00AE475F" w:rsidRPr="00B8711A" w:rsidDel="00B8711A">
          <w:rPr>
            <w:rFonts w:ascii="微软雅黑" w:eastAsia="微软雅黑" w:hAnsi="微软雅黑"/>
            <w:szCs w:val="21"/>
          </w:rPr>
          <w:delText>东人工智能研究院院长</w:delText>
        </w:r>
        <w:r w:rsidR="00AE475F" w:rsidRPr="00B8711A" w:rsidDel="00B8711A">
          <w:rPr>
            <w:rFonts w:ascii="微软雅黑" w:eastAsia="微软雅黑" w:hAnsi="微软雅黑" w:hint="eastAsia"/>
            <w:szCs w:val="21"/>
          </w:rPr>
          <w:delText>、IEEE</w:delText>
        </w:r>
        <w:r w:rsidR="00AE475F" w:rsidRPr="00B8711A" w:rsidDel="00B8711A">
          <w:rPr>
            <w:rFonts w:ascii="微软雅黑" w:eastAsia="微软雅黑" w:hAnsi="微软雅黑"/>
            <w:szCs w:val="21"/>
          </w:rPr>
          <w:delText xml:space="preserve"> </w:delText>
        </w:r>
        <w:r w:rsidR="00AE475F" w:rsidRPr="00B8711A" w:rsidDel="00B8711A">
          <w:rPr>
            <w:rFonts w:ascii="微软雅黑" w:eastAsia="微软雅黑" w:hAnsi="微软雅黑" w:hint="eastAsia"/>
            <w:szCs w:val="21"/>
          </w:rPr>
          <w:delText>Fellow周伯文</w:delText>
        </w:r>
        <w:r w:rsidRPr="00B8711A" w:rsidDel="00B8711A">
          <w:rPr>
            <w:rFonts w:ascii="微软雅黑" w:eastAsia="微软雅黑" w:hAnsi="微软雅黑" w:hint="eastAsia"/>
            <w:szCs w:val="21"/>
          </w:rPr>
          <w:delText>在W</w:delText>
        </w:r>
        <w:r w:rsidRPr="00B8711A" w:rsidDel="00B8711A">
          <w:rPr>
            <w:rFonts w:ascii="微软雅黑" w:eastAsia="微软雅黑" w:hAnsi="微软雅黑"/>
            <w:szCs w:val="21"/>
          </w:rPr>
          <w:delText>AIC</w:delText>
        </w:r>
        <w:r w:rsidRPr="00B8711A" w:rsidDel="00B8711A">
          <w:rPr>
            <w:rFonts w:ascii="微软雅黑" w:eastAsia="微软雅黑" w:hAnsi="微软雅黑" w:hint="eastAsia"/>
            <w:szCs w:val="21"/>
          </w:rPr>
          <w:delText>现场也表示，当前我国</w:delText>
        </w:r>
        <w:r w:rsidR="00ED514E" w:rsidRPr="00B8711A" w:rsidDel="00B8711A">
          <w:rPr>
            <w:rFonts w:ascii="微软雅黑" w:eastAsia="微软雅黑" w:hAnsi="微软雅黑" w:hint="eastAsia"/>
            <w:szCs w:val="21"/>
          </w:rPr>
          <w:delText>制造业</w:delText>
        </w:r>
        <w:r w:rsidRPr="00B8711A" w:rsidDel="00B8711A">
          <w:rPr>
            <w:rFonts w:ascii="微软雅黑" w:eastAsia="微软雅黑" w:hAnsi="微软雅黑" w:hint="eastAsia"/>
            <w:szCs w:val="21"/>
          </w:rPr>
          <w:delText>生产的空置率很高，将人工智能应用到制造业，除了降低成本，提升行业效率，也有助于双碳</w:delText>
        </w:r>
        <w:r w:rsidR="001C3B3C" w:rsidRPr="00B8711A" w:rsidDel="00B8711A">
          <w:rPr>
            <w:rFonts w:ascii="微软雅黑" w:eastAsia="微软雅黑" w:hAnsi="微软雅黑" w:hint="eastAsia"/>
            <w:szCs w:val="21"/>
          </w:rPr>
          <w:delText>目标</w:delText>
        </w:r>
        <w:r w:rsidRPr="00B8711A" w:rsidDel="00B8711A">
          <w:rPr>
            <w:rFonts w:ascii="微软雅黑" w:eastAsia="微软雅黑" w:hAnsi="微软雅黑" w:hint="eastAsia"/>
            <w:szCs w:val="21"/>
          </w:rPr>
          <w:delText>的达成</w:delText>
        </w:r>
        <w:r w:rsidR="001C3B3C" w:rsidRPr="00B8711A" w:rsidDel="00B8711A">
          <w:rPr>
            <w:rFonts w:ascii="微软雅黑" w:eastAsia="微软雅黑" w:hAnsi="微软雅黑" w:hint="eastAsia"/>
            <w:szCs w:val="21"/>
          </w:rPr>
          <w:delText>；</w:delText>
        </w:r>
        <w:r w:rsidRPr="00B8711A" w:rsidDel="00B8711A">
          <w:rPr>
            <w:rFonts w:ascii="微软雅黑" w:eastAsia="微软雅黑" w:hAnsi="微软雅黑" w:hint="eastAsia"/>
            <w:szCs w:val="21"/>
          </w:rPr>
          <w:delText>而京东</w:delText>
        </w:r>
        <w:r w:rsidR="00063DC0" w:rsidRPr="00B8711A" w:rsidDel="00B8711A">
          <w:rPr>
            <w:rFonts w:ascii="微软雅黑" w:eastAsia="微软雅黑" w:hAnsi="微软雅黑" w:hint="eastAsia"/>
            <w:szCs w:val="21"/>
          </w:rPr>
          <w:delText>在</w:delText>
        </w:r>
        <w:r w:rsidRPr="00B8711A" w:rsidDel="00B8711A">
          <w:rPr>
            <w:rFonts w:ascii="微软雅黑" w:eastAsia="微软雅黑" w:hAnsi="微软雅黑" w:hint="eastAsia"/>
            <w:szCs w:val="21"/>
          </w:rPr>
          <w:delText>智能物流领域，大幅降低物流成本</w:delText>
        </w:r>
        <w:r w:rsidR="00063DC0" w:rsidRPr="00B8711A" w:rsidDel="00B8711A">
          <w:rPr>
            <w:rFonts w:ascii="微软雅黑" w:eastAsia="微软雅黑" w:hAnsi="微软雅黑" w:hint="eastAsia"/>
            <w:szCs w:val="21"/>
          </w:rPr>
          <w:delText>和能源消耗</w:delText>
        </w:r>
        <w:r w:rsidRPr="00B8711A" w:rsidDel="00B8711A">
          <w:rPr>
            <w:rFonts w:ascii="微软雅黑" w:eastAsia="微软雅黑" w:hAnsi="微软雅黑" w:hint="eastAsia"/>
            <w:szCs w:val="21"/>
          </w:rPr>
          <w:delText>，更是减碳最有力的实践。</w:delText>
        </w:r>
      </w:del>
    </w:p>
    <w:p w14:paraId="5551792D" w14:textId="53AD579C" w:rsidR="005B69E5" w:rsidRPr="00B8711A" w:rsidRDefault="002904C5" w:rsidP="004A59C4">
      <w:pPr>
        <w:spacing w:line="360" w:lineRule="auto"/>
        <w:ind w:firstLineChars="200" w:firstLine="420"/>
        <w:rPr>
          <w:rFonts w:ascii="微软雅黑" w:eastAsia="微软雅黑" w:hAnsi="微软雅黑"/>
          <w:szCs w:val="21"/>
        </w:rPr>
      </w:pPr>
      <w:del w:id="45" w:author="Microsoft Office 用户" w:date="2021-09-09T19:07:00Z">
        <w:r w:rsidRPr="00B8711A" w:rsidDel="00B8711A">
          <w:rPr>
            <w:rFonts w:ascii="微软雅黑" w:eastAsia="微软雅黑" w:hAnsi="微软雅黑" w:hint="eastAsia"/>
            <w:szCs w:val="21"/>
          </w:rPr>
          <w:delText>零售、物流、</w:delText>
        </w:r>
        <w:r w:rsidR="00DB3F89" w:rsidRPr="00B8711A" w:rsidDel="00B8711A">
          <w:rPr>
            <w:rFonts w:ascii="微软雅黑" w:eastAsia="微软雅黑" w:hAnsi="微软雅黑" w:hint="eastAsia"/>
            <w:szCs w:val="21"/>
          </w:rPr>
          <w:delText>健康、城市、金融、</w:delText>
        </w:r>
        <w:r w:rsidRPr="00B8711A" w:rsidDel="00B8711A">
          <w:rPr>
            <w:rFonts w:ascii="微软雅黑" w:eastAsia="微软雅黑" w:hAnsi="微软雅黑" w:hint="eastAsia"/>
            <w:szCs w:val="21"/>
          </w:rPr>
          <w:delText>制造等产业场景的深耕，均来自于</w:delText>
        </w:r>
        <w:r w:rsidR="00DB3F89" w:rsidRPr="00B8711A" w:rsidDel="00B8711A">
          <w:rPr>
            <w:rFonts w:ascii="微软雅黑" w:eastAsia="微软雅黑" w:hAnsi="微软雅黑" w:hint="eastAsia"/>
            <w:szCs w:val="21"/>
          </w:rPr>
          <w:delText>京东</w:delText>
        </w:r>
        <w:r w:rsidRPr="00B8711A" w:rsidDel="00B8711A">
          <w:rPr>
            <w:rFonts w:ascii="微软雅黑" w:eastAsia="微软雅黑" w:hAnsi="微软雅黑" w:hint="eastAsia"/>
            <w:szCs w:val="21"/>
          </w:rPr>
          <w:delText>在数智化社会供应链领域的产业实战磨炼，</w:delText>
        </w:r>
        <w:r w:rsidR="004A59C4" w:rsidRPr="00B8711A" w:rsidDel="00B8711A">
          <w:rPr>
            <w:rFonts w:ascii="微软雅黑" w:eastAsia="微软雅黑" w:hAnsi="微软雅黑" w:hint="eastAsia"/>
            <w:szCs w:val="21"/>
          </w:rPr>
          <w:delText>也</w:delText>
        </w:r>
        <w:r w:rsidRPr="00B8711A" w:rsidDel="00B8711A">
          <w:rPr>
            <w:rFonts w:ascii="微软雅黑" w:eastAsia="微软雅黑" w:hAnsi="微软雅黑" w:hint="eastAsia"/>
            <w:szCs w:val="21"/>
          </w:rPr>
          <w:delText>为京东科技在链条最长、场景最全的</w:delText>
        </w:r>
        <w:r w:rsidR="005B69E5" w:rsidRPr="00B8711A" w:rsidDel="00B8711A">
          <w:rPr>
            <w:rFonts w:ascii="微软雅黑" w:eastAsia="微软雅黑" w:hAnsi="微软雅黑" w:hint="eastAsia"/>
            <w:szCs w:val="21"/>
          </w:rPr>
          <w:delText>人工智能技术</w:delText>
        </w:r>
        <w:r w:rsidR="00072B8F" w:rsidRPr="00B8711A" w:rsidDel="00B8711A">
          <w:rPr>
            <w:rFonts w:ascii="微软雅黑" w:eastAsia="微软雅黑" w:hAnsi="微软雅黑" w:hint="eastAsia"/>
            <w:szCs w:val="21"/>
          </w:rPr>
          <w:delText>的</w:delText>
        </w:r>
        <w:r w:rsidR="005B69E5" w:rsidRPr="00B8711A" w:rsidDel="00B8711A">
          <w:rPr>
            <w:rFonts w:ascii="微软雅黑" w:eastAsia="微软雅黑" w:hAnsi="微软雅黑" w:hint="eastAsia"/>
            <w:szCs w:val="21"/>
          </w:rPr>
          <w:delText>应用落地提供</w:delText>
        </w:r>
        <w:r w:rsidR="004A59C4" w:rsidRPr="00B8711A" w:rsidDel="00B8711A">
          <w:rPr>
            <w:rFonts w:ascii="微软雅黑" w:eastAsia="微软雅黑" w:hAnsi="微软雅黑" w:hint="eastAsia"/>
            <w:szCs w:val="21"/>
          </w:rPr>
          <w:delText>着</w:delText>
        </w:r>
        <w:r w:rsidR="00072B8F" w:rsidRPr="00B8711A" w:rsidDel="00B8711A">
          <w:rPr>
            <w:rFonts w:ascii="微软雅黑" w:eastAsia="微软雅黑" w:hAnsi="微软雅黑" w:hint="eastAsia"/>
            <w:szCs w:val="21"/>
          </w:rPr>
          <w:delText>丰厚</w:delText>
        </w:r>
        <w:r w:rsidR="005B69E5" w:rsidRPr="00B8711A" w:rsidDel="00B8711A">
          <w:rPr>
            <w:rFonts w:ascii="微软雅黑" w:eastAsia="微软雅黑" w:hAnsi="微软雅黑" w:hint="eastAsia"/>
            <w:szCs w:val="21"/>
          </w:rPr>
          <w:delText>土壤</w:delText>
        </w:r>
        <w:r w:rsidRPr="00B8711A" w:rsidDel="00B8711A">
          <w:rPr>
            <w:rFonts w:ascii="微软雅黑" w:eastAsia="微软雅黑" w:hAnsi="微软雅黑" w:hint="eastAsia"/>
            <w:szCs w:val="21"/>
          </w:rPr>
          <w:delText>。</w:delText>
        </w:r>
        <w:r w:rsidR="00063DC0" w:rsidRPr="00B8711A" w:rsidDel="00B8711A">
          <w:rPr>
            <w:rFonts w:ascii="微软雅黑" w:eastAsia="微软雅黑" w:hAnsi="微软雅黑" w:hint="eastAsia"/>
            <w:szCs w:val="21"/>
          </w:rPr>
          <w:delText>根植</w:delText>
        </w:r>
        <w:r w:rsidR="005B69E5" w:rsidRPr="00B8711A" w:rsidDel="00B8711A">
          <w:rPr>
            <w:rFonts w:ascii="微软雅黑" w:eastAsia="微软雅黑" w:hAnsi="微软雅黑"/>
            <w:szCs w:val="21"/>
          </w:rPr>
          <w:delText>于实体经济、</w:delText>
        </w:r>
        <w:r w:rsidR="00063DC0" w:rsidRPr="00B8711A" w:rsidDel="00B8711A">
          <w:rPr>
            <w:rFonts w:ascii="微软雅黑" w:eastAsia="微软雅黑" w:hAnsi="微软雅黑" w:hint="eastAsia"/>
            <w:szCs w:val="21"/>
          </w:rPr>
          <w:delText>成长于</w:delText>
        </w:r>
        <w:r w:rsidR="005B69E5" w:rsidRPr="00B8711A" w:rsidDel="00B8711A">
          <w:rPr>
            <w:rFonts w:ascii="微软雅黑" w:eastAsia="微软雅黑" w:hAnsi="微软雅黑"/>
            <w:szCs w:val="21"/>
          </w:rPr>
          <w:delText>实体经济、服务</w:delText>
        </w:r>
        <w:r w:rsidR="00063DC0" w:rsidRPr="00B8711A" w:rsidDel="00B8711A">
          <w:rPr>
            <w:rFonts w:ascii="微软雅黑" w:eastAsia="微软雅黑" w:hAnsi="微软雅黑" w:hint="eastAsia"/>
            <w:szCs w:val="21"/>
          </w:rPr>
          <w:delText>于</w:delText>
        </w:r>
        <w:r w:rsidR="005B69E5" w:rsidRPr="00B8711A" w:rsidDel="00B8711A">
          <w:rPr>
            <w:rFonts w:ascii="微软雅黑" w:eastAsia="微软雅黑" w:hAnsi="微软雅黑"/>
            <w:szCs w:val="21"/>
          </w:rPr>
          <w:delText>实体经济</w:delText>
        </w:r>
        <w:r w:rsidR="00FA74C4" w:rsidRPr="00B8711A" w:rsidDel="00B8711A">
          <w:rPr>
            <w:rFonts w:ascii="微软雅黑" w:eastAsia="微软雅黑" w:hAnsi="微软雅黑" w:hint="eastAsia"/>
            <w:szCs w:val="21"/>
          </w:rPr>
          <w:delText>，</w:delText>
        </w:r>
        <w:r w:rsidR="00174F4A" w:rsidRPr="00B8711A" w:rsidDel="00B8711A">
          <w:rPr>
            <w:rFonts w:ascii="微软雅黑" w:eastAsia="微软雅黑" w:hAnsi="微软雅黑" w:hint="eastAsia"/>
            <w:szCs w:val="21"/>
          </w:rPr>
          <w:delText>京东科技还</w:delText>
        </w:r>
        <w:r w:rsidR="00FA74C4" w:rsidRPr="00B8711A" w:rsidDel="00B8711A">
          <w:rPr>
            <w:rFonts w:ascii="微软雅黑" w:eastAsia="微软雅黑" w:hAnsi="微软雅黑" w:hint="eastAsia"/>
            <w:szCs w:val="21"/>
          </w:rPr>
          <w:delText>将</w:delText>
        </w:r>
        <w:r w:rsidRPr="00B8711A" w:rsidDel="00B8711A">
          <w:rPr>
            <w:rFonts w:ascii="微软雅黑" w:eastAsia="微软雅黑" w:hAnsi="微软雅黑" w:hint="eastAsia"/>
            <w:szCs w:val="21"/>
          </w:rPr>
          <w:delText>与</w:delText>
        </w:r>
        <w:r w:rsidR="00FA74C4" w:rsidRPr="00B8711A" w:rsidDel="00B8711A">
          <w:rPr>
            <w:rFonts w:ascii="微软雅黑" w:eastAsia="微软雅黑" w:hAnsi="微软雅黑" w:hint="eastAsia"/>
            <w:szCs w:val="21"/>
          </w:rPr>
          <w:delText>行业</w:delText>
        </w:r>
        <w:r w:rsidR="008B2F1B" w:rsidRPr="00B8711A" w:rsidDel="00B8711A">
          <w:rPr>
            <w:rFonts w:ascii="微软雅黑" w:eastAsia="微软雅黑" w:hAnsi="微软雅黑" w:hint="eastAsia"/>
            <w:szCs w:val="21"/>
          </w:rPr>
          <w:delText>伙伴</w:delText>
        </w:r>
        <w:r w:rsidR="00CA5A76" w:rsidRPr="00B8711A" w:rsidDel="00B8711A">
          <w:rPr>
            <w:rFonts w:ascii="微软雅黑" w:eastAsia="微软雅黑" w:hAnsi="微软雅黑" w:hint="eastAsia"/>
            <w:szCs w:val="21"/>
          </w:rPr>
          <w:delText>共同拓展</w:delText>
        </w:r>
        <w:r w:rsidR="00FA74C4" w:rsidRPr="00B8711A" w:rsidDel="00B8711A">
          <w:rPr>
            <w:rFonts w:ascii="微软雅黑" w:eastAsia="微软雅黑" w:hAnsi="微软雅黑" w:hint="eastAsia"/>
            <w:szCs w:val="21"/>
          </w:rPr>
          <w:delText>产业数智化</w:delText>
        </w:r>
        <w:r w:rsidR="008B2F1B" w:rsidRPr="00B8711A" w:rsidDel="00B8711A">
          <w:rPr>
            <w:rFonts w:ascii="微软雅黑" w:eastAsia="微软雅黑" w:hAnsi="微软雅黑" w:hint="eastAsia"/>
            <w:szCs w:val="21"/>
          </w:rPr>
          <w:delText>的新业态新模式，为实体经济的数智化升级贡献新的力量。</w:delText>
        </w:r>
      </w:del>
    </w:p>
    <w:sectPr w:rsidR="005B69E5" w:rsidRPr="00B8711A">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C3CB1F9" w14:textId="77777777" w:rsidR="0065150E" w:rsidRDefault="0065150E" w:rsidP="0013649E">
      <w:r>
        <w:separator/>
      </w:r>
    </w:p>
  </w:endnote>
  <w:endnote w:type="continuationSeparator" w:id="0">
    <w:p w14:paraId="614CFC11" w14:textId="77777777" w:rsidR="0065150E" w:rsidRDefault="0065150E" w:rsidP="0013649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charset w:val="86"/>
    <w:family w:val="script"/>
    <w:pitch w:val="variable"/>
    <w:sig w:usb0="A00002BF" w:usb1="38CF7CFA" w:usb2="00000016" w:usb3="00000000" w:csb0="0004000F" w:csb1="00000000"/>
  </w:font>
  <w:font w:name="宋体">
    <w:charset w:val="86"/>
    <w:family w:val="auto"/>
    <w:pitch w:val="variable"/>
    <w:sig w:usb0="00000003" w:usb1="288F0000" w:usb2="00000016" w:usb3="00000000" w:csb0="00040001" w:csb1="00000000"/>
  </w:font>
  <w:font w:name=".PingFang SC">
    <w:altName w:val="微软雅黑"/>
    <w:panose1 w:val="020B0400000000000000"/>
    <w:charset w:val="86"/>
    <w:family w:val="auto"/>
    <w:notTrueType/>
    <w:pitch w:val="default"/>
    <w:sig w:usb0="00002A87" w:usb1="080E0000" w:usb2="00000010" w:usb3="00000000" w:csb0="000401FF" w:csb1="00000000"/>
  </w:font>
  <w:font w:name=".AppleSystemUIFont">
    <w:altName w:val="Cambria"/>
    <w:panose1 w:val="00000000000000000000"/>
    <w:charset w:val="00"/>
    <w:family w:val="roman"/>
    <w:notTrueType/>
    <w:pitch w:val="default"/>
  </w:font>
  <w:font w:name="微软雅黑">
    <w:charset w:val="86"/>
    <w:family w:val="swiss"/>
    <w:pitch w:val="variable"/>
    <w:sig w:usb0="80000287" w:usb1="28CF3C52" w:usb2="00000016" w:usb3="00000000" w:csb0="0004001F" w:csb1="00000000"/>
  </w:font>
  <w:font w:name="华文楷体">
    <w:charset w:val="86"/>
    <w:family w:val="roman"/>
    <w:pitch w:val="variable"/>
    <w:sig w:usb0="80000287" w:usb1="280F3C52" w:usb2="00000016" w:usb3="00000000" w:csb0="0004001F" w:csb1="00000000"/>
  </w:font>
  <w:font w:name="Arial">
    <w:panose1 w:val="020B0604020202020204"/>
    <w:charset w:val="00"/>
    <w:family w:val="swiss"/>
    <w:pitch w:val="variable"/>
    <w:sig w:usb0="E0002AFF" w:usb1="C0007843" w:usb2="00000009" w:usb3="00000000" w:csb0="000001FF" w:csb1="00000000"/>
  </w:font>
  <w:font w:name="等线 Light">
    <w:charset w:val="86"/>
    <w:family w:val="script"/>
    <w:pitch w:val="variable"/>
    <w:sig w:usb0="A00002BF" w:usb1="38CF7CFA" w:usb2="00000016" w:usb3="00000000" w:csb0="0004000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696A9C8" w14:textId="77777777" w:rsidR="0065150E" w:rsidRDefault="0065150E" w:rsidP="0013649E">
      <w:r>
        <w:separator/>
      </w:r>
    </w:p>
  </w:footnote>
  <w:footnote w:type="continuationSeparator" w:id="0">
    <w:p w14:paraId="44F7DD4B" w14:textId="77777777" w:rsidR="0065150E" w:rsidRDefault="0065150E" w:rsidP="0013649E">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C8E4D14"/>
    <w:multiLevelType w:val="multilevel"/>
    <w:tmpl w:val="A16663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E626D44"/>
    <w:multiLevelType w:val="multilevel"/>
    <w:tmpl w:val="1F6827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1"/>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icrosoft Office 用户">
    <w15:presenceInfo w15:providerId="None" w15:userId="Microsoft Office 用户"/>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bordersDoNotSurroundHeader/>
  <w:bordersDoNotSurroundFooter/>
  <w:proofState w:spelling="clean" w:grammar="clean"/>
  <w:revisionView w:markup="0"/>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904EB"/>
    <w:rsid w:val="000344A9"/>
    <w:rsid w:val="0004054A"/>
    <w:rsid w:val="00044C14"/>
    <w:rsid w:val="00056CD6"/>
    <w:rsid w:val="0006177D"/>
    <w:rsid w:val="00063DC0"/>
    <w:rsid w:val="00071FF5"/>
    <w:rsid w:val="000722BA"/>
    <w:rsid w:val="00072B8F"/>
    <w:rsid w:val="00076A0E"/>
    <w:rsid w:val="000820CA"/>
    <w:rsid w:val="000C629E"/>
    <w:rsid w:val="0010386C"/>
    <w:rsid w:val="001141B3"/>
    <w:rsid w:val="001215E5"/>
    <w:rsid w:val="00121AEF"/>
    <w:rsid w:val="00122DFB"/>
    <w:rsid w:val="00130183"/>
    <w:rsid w:val="0013649E"/>
    <w:rsid w:val="00146BD6"/>
    <w:rsid w:val="0014767A"/>
    <w:rsid w:val="0015056A"/>
    <w:rsid w:val="00162001"/>
    <w:rsid w:val="00162653"/>
    <w:rsid w:val="00173B3F"/>
    <w:rsid w:val="00174F4A"/>
    <w:rsid w:val="001A6098"/>
    <w:rsid w:val="001A6AD1"/>
    <w:rsid w:val="001B15FE"/>
    <w:rsid w:val="001C3B3C"/>
    <w:rsid w:val="001C55C1"/>
    <w:rsid w:val="001E02D0"/>
    <w:rsid w:val="001E3DCF"/>
    <w:rsid w:val="001E7425"/>
    <w:rsid w:val="001F4BEF"/>
    <w:rsid w:val="001F6BE2"/>
    <w:rsid w:val="002372A0"/>
    <w:rsid w:val="00237BAF"/>
    <w:rsid w:val="002450A9"/>
    <w:rsid w:val="002467BD"/>
    <w:rsid w:val="00253966"/>
    <w:rsid w:val="00260A6F"/>
    <w:rsid w:val="002622B8"/>
    <w:rsid w:val="0027038F"/>
    <w:rsid w:val="0027278D"/>
    <w:rsid w:val="002904C5"/>
    <w:rsid w:val="002919D9"/>
    <w:rsid w:val="00295712"/>
    <w:rsid w:val="002A3D59"/>
    <w:rsid w:val="002A5ADF"/>
    <w:rsid w:val="002D0607"/>
    <w:rsid w:val="002E7E10"/>
    <w:rsid w:val="002F2429"/>
    <w:rsid w:val="002F50CD"/>
    <w:rsid w:val="00300CD2"/>
    <w:rsid w:val="00311BF9"/>
    <w:rsid w:val="00324F33"/>
    <w:rsid w:val="00334686"/>
    <w:rsid w:val="0033589A"/>
    <w:rsid w:val="0035418D"/>
    <w:rsid w:val="00354D11"/>
    <w:rsid w:val="0037636D"/>
    <w:rsid w:val="00383F6D"/>
    <w:rsid w:val="003A3416"/>
    <w:rsid w:val="003B052F"/>
    <w:rsid w:val="003B69BF"/>
    <w:rsid w:val="003D466F"/>
    <w:rsid w:val="003E5F02"/>
    <w:rsid w:val="00401ADB"/>
    <w:rsid w:val="00404F21"/>
    <w:rsid w:val="00413630"/>
    <w:rsid w:val="004332AB"/>
    <w:rsid w:val="00442C90"/>
    <w:rsid w:val="004501D4"/>
    <w:rsid w:val="004523D5"/>
    <w:rsid w:val="00453C17"/>
    <w:rsid w:val="00453C79"/>
    <w:rsid w:val="004546A2"/>
    <w:rsid w:val="00474940"/>
    <w:rsid w:val="004845B0"/>
    <w:rsid w:val="00492F67"/>
    <w:rsid w:val="004A59C4"/>
    <w:rsid w:val="004B7BBC"/>
    <w:rsid w:val="004D3742"/>
    <w:rsid w:val="004D493F"/>
    <w:rsid w:val="004D7471"/>
    <w:rsid w:val="004E05F6"/>
    <w:rsid w:val="00520861"/>
    <w:rsid w:val="00523C7C"/>
    <w:rsid w:val="0054429E"/>
    <w:rsid w:val="00560734"/>
    <w:rsid w:val="005617A2"/>
    <w:rsid w:val="005678F4"/>
    <w:rsid w:val="00580A73"/>
    <w:rsid w:val="005858FD"/>
    <w:rsid w:val="005B50D8"/>
    <w:rsid w:val="005B69E5"/>
    <w:rsid w:val="005C581A"/>
    <w:rsid w:val="005D503D"/>
    <w:rsid w:val="005E2048"/>
    <w:rsid w:val="005F2CAC"/>
    <w:rsid w:val="005F34CD"/>
    <w:rsid w:val="006112AB"/>
    <w:rsid w:val="00617481"/>
    <w:rsid w:val="00620331"/>
    <w:rsid w:val="00632059"/>
    <w:rsid w:val="00640D86"/>
    <w:rsid w:val="0065150E"/>
    <w:rsid w:val="0066387A"/>
    <w:rsid w:val="00665D78"/>
    <w:rsid w:val="00692A79"/>
    <w:rsid w:val="006A6993"/>
    <w:rsid w:val="006A6B96"/>
    <w:rsid w:val="006A7199"/>
    <w:rsid w:val="006B1CDF"/>
    <w:rsid w:val="006C093F"/>
    <w:rsid w:val="006D3354"/>
    <w:rsid w:val="006E1114"/>
    <w:rsid w:val="006F4081"/>
    <w:rsid w:val="006F5BF5"/>
    <w:rsid w:val="007048CB"/>
    <w:rsid w:val="007058DB"/>
    <w:rsid w:val="007262D8"/>
    <w:rsid w:val="00730D35"/>
    <w:rsid w:val="007447A9"/>
    <w:rsid w:val="007463D7"/>
    <w:rsid w:val="00765450"/>
    <w:rsid w:val="00771917"/>
    <w:rsid w:val="00783143"/>
    <w:rsid w:val="00793F74"/>
    <w:rsid w:val="007E48DB"/>
    <w:rsid w:val="007F3A53"/>
    <w:rsid w:val="00804155"/>
    <w:rsid w:val="0083081A"/>
    <w:rsid w:val="00857400"/>
    <w:rsid w:val="00857888"/>
    <w:rsid w:val="008612D1"/>
    <w:rsid w:val="0086293F"/>
    <w:rsid w:val="00867EE3"/>
    <w:rsid w:val="008713C9"/>
    <w:rsid w:val="00874214"/>
    <w:rsid w:val="008744B4"/>
    <w:rsid w:val="008858F2"/>
    <w:rsid w:val="00887EF2"/>
    <w:rsid w:val="008A1F9B"/>
    <w:rsid w:val="008B2F1B"/>
    <w:rsid w:val="008C1E6F"/>
    <w:rsid w:val="008C278F"/>
    <w:rsid w:val="008C5936"/>
    <w:rsid w:val="008C59C6"/>
    <w:rsid w:val="008D34A3"/>
    <w:rsid w:val="008E774D"/>
    <w:rsid w:val="008F40EF"/>
    <w:rsid w:val="00902B29"/>
    <w:rsid w:val="00912D45"/>
    <w:rsid w:val="009145B1"/>
    <w:rsid w:val="009209B9"/>
    <w:rsid w:val="00943675"/>
    <w:rsid w:val="009509DC"/>
    <w:rsid w:val="00981EA7"/>
    <w:rsid w:val="009A15E1"/>
    <w:rsid w:val="009C2BF9"/>
    <w:rsid w:val="009C4E23"/>
    <w:rsid w:val="009F168A"/>
    <w:rsid w:val="009F7CC0"/>
    <w:rsid w:val="00A0302D"/>
    <w:rsid w:val="00A23025"/>
    <w:rsid w:val="00A26721"/>
    <w:rsid w:val="00A33B51"/>
    <w:rsid w:val="00A56644"/>
    <w:rsid w:val="00A5734B"/>
    <w:rsid w:val="00A8041D"/>
    <w:rsid w:val="00A8136E"/>
    <w:rsid w:val="00A84E04"/>
    <w:rsid w:val="00A86EC9"/>
    <w:rsid w:val="00A9437B"/>
    <w:rsid w:val="00AA009C"/>
    <w:rsid w:val="00AA1898"/>
    <w:rsid w:val="00AD31EC"/>
    <w:rsid w:val="00AE475F"/>
    <w:rsid w:val="00AF565A"/>
    <w:rsid w:val="00B1580E"/>
    <w:rsid w:val="00B26946"/>
    <w:rsid w:val="00B42959"/>
    <w:rsid w:val="00B440E4"/>
    <w:rsid w:val="00B44D9B"/>
    <w:rsid w:val="00B7198B"/>
    <w:rsid w:val="00B8711A"/>
    <w:rsid w:val="00BB61E4"/>
    <w:rsid w:val="00BD449E"/>
    <w:rsid w:val="00BD54DB"/>
    <w:rsid w:val="00BD57C0"/>
    <w:rsid w:val="00BE2C74"/>
    <w:rsid w:val="00BE419B"/>
    <w:rsid w:val="00C01860"/>
    <w:rsid w:val="00C04960"/>
    <w:rsid w:val="00C0797C"/>
    <w:rsid w:val="00C118EA"/>
    <w:rsid w:val="00C1473E"/>
    <w:rsid w:val="00C26EB8"/>
    <w:rsid w:val="00C349F0"/>
    <w:rsid w:val="00C56519"/>
    <w:rsid w:val="00C62D11"/>
    <w:rsid w:val="00C931D6"/>
    <w:rsid w:val="00C93A8B"/>
    <w:rsid w:val="00C96669"/>
    <w:rsid w:val="00CA5A76"/>
    <w:rsid w:val="00CA76F5"/>
    <w:rsid w:val="00CB055A"/>
    <w:rsid w:val="00CC5CD2"/>
    <w:rsid w:val="00CD2B65"/>
    <w:rsid w:val="00CE0FEC"/>
    <w:rsid w:val="00CE19D3"/>
    <w:rsid w:val="00CE3A5E"/>
    <w:rsid w:val="00CE6FE4"/>
    <w:rsid w:val="00CF1748"/>
    <w:rsid w:val="00CF1F79"/>
    <w:rsid w:val="00CF75D6"/>
    <w:rsid w:val="00D01B92"/>
    <w:rsid w:val="00D04BE5"/>
    <w:rsid w:val="00D209AC"/>
    <w:rsid w:val="00D42190"/>
    <w:rsid w:val="00D46751"/>
    <w:rsid w:val="00D62587"/>
    <w:rsid w:val="00D62CF7"/>
    <w:rsid w:val="00D708C2"/>
    <w:rsid w:val="00DB3F89"/>
    <w:rsid w:val="00DC2B5D"/>
    <w:rsid w:val="00DE1430"/>
    <w:rsid w:val="00DF00D3"/>
    <w:rsid w:val="00E0092F"/>
    <w:rsid w:val="00E02E69"/>
    <w:rsid w:val="00E04D3F"/>
    <w:rsid w:val="00E21AA4"/>
    <w:rsid w:val="00E2782F"/>
    <w:rsid w:val="00E32D16"/>
    <w:rsid w:val="00E3680A"/>
    <w:rsid w:val="00E4007A"/>
    <w:rsid w:val="00E43458"/>
    <w:rsid w:val="00E55B13"/>
    <w:rsid w:val="00E70EFD"/>
    <w:rsid w:val="00E73996"/>
    <w:rsid w:val="00E82190"/>
    <w:rsid w:val="00EB337D"/>
    <w:rsid w:val="00EB557C"/>
    <w:rsid w:val="00EB727D"/>
    <w:rsid w:val="00ED514E"/>
    <w:rsid w:val="00F11E87"/>
    <w:rsid w:val="00F16E4B"/>
    <w:rsid w:val="00F363D8"/>
    <w:rsid w:val="00F66117"/>
    <w:rsid w:val="00F83981"/>
    <w:rsid w:val="00F904EB"/>
    <w:rsid w:val="00F931EA"/>
    <w:rsid w:val="00FA0222"/>
    <w:rsid w:val="00FA74C4"/>
    <w:rsid w:val="00FB4476"/>
    <w:rsid w:val="00FD5D7D"/>
    <w:rsid w:val="00FD7F9F"/>
    <w:rsid w:val="00FE6E7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9DC50DC"/>
  <w15:chartTrackingRefBased/>
  <w15:docId w15:val="{C3CE2BA9-6A3B-4D8C-838B-77BC95789C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13649E"/>
    <w:pPr>
      <w:pBdr>
        <w:bottom w:val="single" w:sz="6" w:space="1" w:color="auto"/>
      </w:pBdr>
      <w:tabs>
        <w:tab w:val="center" w:pos="4153"/>
        <w:tab w:val="right" w:pos="8306"/>
      </w:tabs>
      <w:snapToGrid w:val="0"/>
      <w:jc w:val="center"/>
    </w:pPr>
    <w:rPr>
      <w:sz w:val="18"/>
      <w:szCs w:val="18"/>
    </w:rPr>
  </w:style>
  <w:style w:type="character" w:customStyle="1" w:styleId="a4">
    <w:name w:val="页眉字符"/>
    <w:basedOn w:val="a0"/>
    <w:link w:val="a3"/>
    <w:uiPriority w:val="99"/>
    <w:rsid w:val="0013649E"/>
    <w:rPr>
      <w:sz w:val="18"/>
      <w:szCs w:val="18"/>
    </w:rPr>
  </w:style>
  <w:style w:type="paragraph" w:styleId="a5">
    <w:name w:val="footer"/>
    <w:basedOn w:val="a"/>
    <w:link w:val="a6"/>
    <w:uiPriority w:val="99"/>
    <w:unhideWhenUsed/>
    <w:rsid w:val="0013649E"/>
    <w:pPr>
      <w:tabs>
        <w:tab w:val="center" w:pos="4153"/>
        <w:tab w:val="right" w:pos="8306"/>
      </w:tabs>
      <w:snapToGrid w:val="0"/>
      <w:jc w:val="left"/>
    </w:pPr>
    <w:rPr>
      <w:sz w:val="18"/>
      <w:szCs w:val="18"/>
    </w:rPr>
  </w:style>
  <w:style w:type="character" w:customStyle="1" w:styleId="a6">
    <w:name w:val="页脚字符"/>
    <w:basedOn w:val="a0"/>
    <w:link w:val="a5"/>
    <w:uiPriority w:val="99"/>
    <w:rsid w:val="0013649E"/>
    <w:rPr>
      <w:sz w:val="18"/>
      <w:szCs w:val="18"/>
    </w:rPr>
  </w:style>
  <w:style w:type="paragraph" w:styleId="a7">
    <w:name w:val="Balloon Text"/>
    <w:basedOn w:val="a"/>
    <w:link w:val="a8"/>
    <w:uiPriority w:val="99"/>
    <w:semiHidden/>
    <w:unhideWhenUsed/>
    <w:rsid w:val="00E70EFD"/>
    <w:rPr>
      <w:rFonts w:ascii="宋体" w:eastAsia="宋体"/>
      <w:sz w:val="18"/>
      <w:szCs w:val="18"/>
    </w:rPr>
  </w:style>
  <w:style w:type="character" w:customStyle="1" w:styleId="a8">
    <w:name w:val="批注框文本字符"/>
    <w:basedOn w:val="a0"/>
    <w:link w:val="a7"/>
    <w:uiPriority w:val="99"/>
    <w:semiHidden/>
    <w:rsid w:val="00E70EFD"/>
    <w:rPr>
      <w:rFonts w:ascii="宋体" w:eastAsia="宋体"/>
      <w:sz w:val="18"/>
      <w:szCs w:val="18"/>
    </w:rPr>
  </w:style>
  <w:style w:type="character" w:styleId="a9">
    <w:name w:val="annotation reference"/>
    <w:basedOn w:val="a0"/>
    <w:uiPriority w:val="99"/>
    <w:semiHidden/>
    <w:unhideWhenUsed/>
    <w:rsid w:val="00162001"/>
    <w:rPr>
      <w:sz w:val="21"/>
      <w:szCs w:val="21"/>
    </w:rPr>
  </w:style>
  <w:style w:type="paragraph" w:styleId="aa">
    <w:name w:val="annotation text"/>
    <w:basedOn w:val="a"/>
    <w:link w:val="ab"/>
    <w:uiPriority w:val="99"/>
    <w:semiHidden/>
    <w:unhideWhenUsed/>
    <w:rsid w:val="00162001"/>
    <w:pPr>
      <w:jc w:val="left"/>
    </w:pPr>
  </w:style>
  <w:style w:type="character" w:customStyle="1" w:styleId="ab">
    <w:name w:val="批注文字字符"/>
    <w:basedOn w:val="a0"/>
    <w:link w:val="aa"/>
    <w:uiPriority w:val="99"/>
    <w:semiHidden/>
    <w:rsid w:val="00162001"/>
  </w:style>
  <w:style w:type="paragraph" w:styleId="ac">
    <w:name w:val="annotation subject"/>
    <w:basedOn w:val="aa"/>
    <w:next w:val="aa"/>
    <w:link w:val="ad"/>
    <w:uiPriority w:val="99"/>
    <w:semiHidden/>
    <w:unhideWhenUsed/>
    <w:rsid w:val="00162001"/>
    <w:rPr>
      <w:b/>
      <w:bCs/>
    </w:rPr>
  </w:style>
  <w:style w:type="character" w:customStyle="1" w:styleId="ad">
    <w:name w:val="批注主题字符"/>
    <w:basedOn w:val="ab"/>
    <w:link w:val="ac"/>
    <w:uiPriority w:val="99"/>
    <w:semiHidden/>
    <w:rsid w:val="00162001"/>
    <w:rPr>
      <w:b/>
      <w:bCs/>
    </w:rPr>
  </w:style>
  <w:style w:type="paragraph" w:customStyle="1" w:styleId="p1">
    <w:name w:val="p1"/>
    <w:basedOn w:val="a"/>
    <w:rsid w:val="008C5936"/>
    <w:pPr>
      <w:widowControl/>
      <w:jc w:val="left"/>
    </w:pPr>
    <w:rPr>
      <w:rFonts w:ascii=".PingFang SC" w:eastAsia="宋体" w:hAnsi=".PingFang SC" w:cs="宋体"/>
      <w:kern w:val="0"/>
      <w:szCs w:val="21"/>
    </w:rPr>
  </w:style>
  <w:style w:type="character" w:customStyle="1" w:styleId="text-msgparser">
    <w:name w:val="text-msgparser"/>
    <w:basedOn w:val="a0"/>
    <w:rsid w:val="00692A79"/>
  </w:style>
  <w:style w:type="character" w:customStyle="1" w:styleId="bjh-p">
    <w:name w:val="bjh-p"/>
    <w:basedOn w:val="a0"/>
    <w:rsid w:val="00EB337D"/>
  </w:style>
  <w:style w:type="character" w:customStyle="1" w:styleId="s1">
    <w:name w:val="s1"/>
    <w:basedOn w:val="a0"/>
    <w:rsid w:val="00E04D3F"/>
    <w:rPr>
      <w:rFonts w:ascii=".AppleSystemUIFont" w:hAnsi=".AppleSystemUIFont" w:hint="default"/>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70558108">
      <w:bodyDiv w:val="1"/>
      <w:marLeft w:val="0"/>
      <w:marRight w:val="0"/>
      <w:marTop w:val="0"/>
      <w:marBottom w:val="0"/>
      <w:divBdr>
        <w:top w:val="none" w:sz="0" w:space="0" w:color="auto"/>
        <w:left w:val="none" w:sz="0" w:space="0" w:color="auto"/>
        <w:bottom w:val="none" w:sz="0" w:space="0" w:color="auto"/>
        <w:right w:val="none" w:sz="0" w:space="0" w:color="auto"/>
      </w:divBdr>
    </w:div>
    <w:div w:id="475532841">
      <w:bodyDiv w:val="1"/>
      <w:marLeft w:val="0"/>
      <w:marRight w:val="0"/>
      <w:marTop w:val="0"/>
      <w:marBottom w:val="0"/>
      <w:divBdr>
        <w:top w:val="none" w:sz="0" w:space="0" w:color="auto"/>
        <w:left w:val="none" w:sz="0" w:space="0" w:color="auto"/>
        <w:bottom w:val="none" w:sz="0" w:space="0" w:color="auto"/>
        <w:right w:val="none" w:sz="0" w:space="0" w:color="auto"/>
      </w:divBdr>
    </w:div>
    <w:div w:id="1070426529">
      <w:bodyDiv w:val="1"/>
      <w:marLeft w:val="0"/>
      <w:marRight w:val="0"/>
      <w:marTop w:val="0"/>
      <w:marBottom w:val="0"/>
      <w:divBdr>
        <w:top w:val="none" w:sz="0" w:space="0" w:color="auto"/>
        <w:left w:val="none" w:sz="0" w:space="0" w:color="auto"/>
        <w:bottom w:val="none" w:sz="0" w:space="0" w:color="auto"/>
        <w:right w:val="none" w:sz="0" w:space="0" w:color="auto"/>
      </w:divBdr>
    </w:div>
    <w:div w:id="1212881226">
      <w:bodyDiv w:val="1"/>
      <w:marLeft w:val="0"/>
      <w:marRight w:val="0"/>
      <w:marTop w:val="0"/>
      <w:marBottom w:val="0"/>
      <w:divBdr>
        <w:top w:val="none" w:sz="0" w:space="0" w:color="auto"/>
        <w:left w:val="none" w:sz="0" w:space="0" w:color="auto"/>
        <w:bottom w:val="none" w:sz="0" w:space="0" w:color="auto"/>
        <w:right w:val="none" w:sz="0" w:space="0" w:color="auto"/>
      </w:divBdr>
      <w:divsChild>
        <w:div w:id="1159883083">
          <w:marLeft w:val="0"/>
          <w:marRight w:val="0"/>
          <w:marTop w:val="0"/>
          <w:marBottom w:val="0"/>
          <w:divBdr>
            <w:top w:val="none" w:sz="0" w:space="0" w:color="auto"/>
            <w:left w:val="none" w:sz="0" w:space="0" w:color="auto"/>
            <w:bottom w:val="none" w:sz="0" w:space="0" w:color="auto"/>
            <w:right w:val="none" w:sz="0" w:space="0" w:color="auto"/>
          </w:divBdr>
          <w:divsChild>
            <w:div w:id="698894893">
              <w:marLeft w:val="0"/>
              <w:marRight w:val="0"/>
              <w:marTop w:val="0"/>
              <w:marBottom w:val="0"/>
              <w:divBdr>
                <w:top w:val="none" w:sz="0" w:space="0" w:color="auto"/>
                <w:left w:val="none" w:sz="0" w:space="0" w:color="auto"/>
                <w:bottom w:val="none" w:sz="0" w:space="0" w:color="auto"/>
                <w:right w:val="none" w:sz="0" w:space="0" w:color="auto"/>
              </w:divBdr>
              <w:divsChild>
                <w:div w:id="1829862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188322">
          <w:marLeft w:val="0"/>
          <w:marRight w:val="0"/>
          <w:marTop w:val="0"/>
          <w:marBottom w:val="0"/>
          <w:divBdr>
            <w:top w:val="none" w:sz="0" w:space="0" w:color="auto"/>
            <w:left w:val="none" w:sz="0" w:space="0" w:color="auto"/>
            <w:bottom w:val="none" w:sz="0" w:space="0" w:color="auto"/>
            <w:right w:val="none" w:sz="0" w:space="0" w:color="auto"/>
          </w:divBdr>
        </w:div>
      </w:divsChild>
    </w:div>
    <w:div w:id="1216893389">
      <w:bodyDiv w:val="1"/>
      <w:marLeft w:val="0"/>
      <w:marRight w:val="0"/>
      <w:marTop w:val="0"/>
      <w:marBottom w:val="0"/>
      <w:divBdr>
        <w:top w:val="none" w:sz="0" w:space="0" w:color="auto"/>
        <w:left w:val="none" w:sz="0" w:space="0" w:color="auto"/>
        <w:bottom w:val="none" w:sz="0" w:space="0" w:color="auto"/>
        <w:right w:val="none" w:sz="0" w:space="0" w:color="auto"/>
      </w:divBdr>
    </w:div>
    <w:div w:id="1338266754">
      <w:bodyDiv w:val="1"/>
      <w:marLeft w:val="0"/>
      <w:marRight w:val="0"/>
      <w:marTop w:val="0"/>
      <w:marBottom w:val="0"/>
      <w:divBdr>
        <w:top w:val="none" w:sz="0" w:space="0" w:color="auto"/>
        <w:left w:val="none" w:sz="0" w:space="0" w:color="auto"/>
        <w:bottom w:val="none" w:sz="0" w:space="0" w:color="auto"/>
        <w:right w:val="none" w:sz="0" w:space="0" w:color="auto"/>
      </w:divBdr>
      <w:divsChild>
        <w:div w:id="1628589035">
          <w:marLeft w:val="0"/>
          <w:marRight w:val="0"/>
          <w:marTop w:val="0"/>
          <w:marBottom w:val="0"/>
          <w:divBdr>
            <w:top w:val="none" w:sz="0" w:space="0" w:color="auto"/>
            <w:left w:val="none" w:sz="0" w:space="0" w:color="auto"/>
            <w:bottom w:val="none" w:sz="0" w:space="0" w:color="auto"/>
            <w:right w:val="none" w:sz="0" w:space="0" w:color="auto"/>
          </w:divBdr>
          <w:divsChild>
            <w:div w:id="2092192449">
              <w:marLeft w:val="0"/>
              <w:marRight w:val="0"/>
              <w:marTop w:val="0"/>
              <w:marBottom w:val="0"/>
              <w:divBdr>
                <w:top w:val="none" w:sz="0" w:space="0" w:color="auto"/>
                <w:left w:val="none" w:sz="0" w:space="0" w:color="auto"/>
                <w:bottom w:val="none" w:sz="0" w:space="0" w:color="auto"/>
                <w:right w:val="none" w:sz="0" w:space="0" w:color="auto"/>
              </w:divBdr>
              <w:divsChild>
                <w:div w:id="1164398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499139">
          <w:marLeft w:val="0"/>
          <w:marRight w:val="0"/>
          <w:marTop w:val="0"/>
          <w:marBottom w:val="0"/>
          <w:divBdr>
            <w:top w:val="none" w:sz="0" w:space="0" w:color="auto"/>
            <w:left w:val="none" w:sz="0" w:space="0" w:color="auto"/>
            <w:bottom w:val="none" w:sz="0" w:space="0" w:color="auto"/>
            <w:right w:val="none" w:sz="0" w:space="0" w:color="auto"/>
          </w:divBdr>
        </w:div>
      </w:divsChild>
    </w:div>
    <w:div w:id="1374501364">
      <w:bodyDiv w:val="1"/>
      <w:marLeft w:val="0"/>
      <w:marRight w:val="0"/>
      <w:marTop w:val="0"/>
      <w:marBottom w:val="0"/>
      <w:divBdr>
        <w:top w:val="none" w:sz="0" w:space="0" w:color="auto"/>
        <w:left w:val="none" w:sz="0" w:space="0" w:color="auto"/>
        <w:bottom w:val="none" w:sz="0" w:space="0" w:color="auto"/>
        <w:right w:val="none" w:sz="0" w:space="0" w:color="auto"/>
      </w:divBdr>
    </w:div>
    <w:div w:id="1570993488">
      <w:bodyDiv w:val="1"/>
      <w:marLeft w:val="0"/>
      <w:marRight w:val="0"/>
      <w:marTop w:val="0"/>
      <w:marBottom w:val="0"/>
      <w:divBdr>
        <w:top w:val="none" w:sz="0" w:space="0" w:color="auto"/>
        <w:left w:val="none" w:sz="0" w:space="0" w:color="auto"/>
        <w:bottom w:val="none" w:sz="0" w:space="0" w:color="auto"/>
        <w:right w:val="none" w:sz="0" w:space="0" w:color="auto"/>
      </w:divBdr>
    </w:div>
    <w:div w:id="2052076675">
      <w:bodyDiv w:val="1"/>
      <w:marLeft w:val="0"/>
      <w:marRight w:val="0"/>
      <w:marTop w:val="0"/>
      <w:marBottom w:val="0"/>
      <w:divBdr>
        <w:top w:val="none" w:sz="0" w:space="0" w:color="auto"/>
        <w:left w:val="none" w:sz="0" w:space="0" w:color="auto"/>
        <w:bottom w:val="none" w:sz="0" w:space="0" w:color="auto"/>
        <w:right w:val="none" w:sz="0" w:space="0" w:color="auto"/>
      </w:divBdr>
    </w:div>
    <w:div w:id="21311227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5.png"/><Relationship Id="rId12" Type="http://schemas.openxmlformats.org/officeDocument/2006/relationships/image" Target="media/image6.jpeg"/><Relationship Id="rId13" Type="http://schemas.openxmlformats.org/officeDocument/2006/relationships/image" Target="media/image7.jpeg"/><Relationship Id="rId14" Type="http://schemas.openxmlformats.org/officeDocument/2006/relationships/image" Target="media/image8.jpeg"/><Relationship Id="rId15" Type="http://schemas.openxmlformats.org/officeDocument/2006/relationships/image" Target="media/image9.jpeg"/><Relationship Id="rId16" Type="http://schemas.openxmlformats.org/officeDocument/2006/relationships/image" Target="media/image10.png"/><Relationship Id="rId17" Type="http://schemas.openxmlformats.org/officeDocument/2006/relationships/fontTable" Target="fontTable.xml"/><Relationship Id="rId18" Type="http://schemas.microsoft.com/office/2011/relationships/people" Target="people.xml"/><Relationship Id="rId19"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image" Target="media/image2.png"/><Relationship Id="rId9" Type="http://schemas.openxmlformats.org/officeDocument/2006/relationships/image" Target="media/image3.png"/><Relationship Id="rId10" Type="http://schemas.openxmlformats.org/officeDocument/2006/relationships/image" Target="media/image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89</TotalTime>
  <Pages>9</Pages>
  <Words>838</Words>
  <Characters>4783</Characters>
  <Application>Microsoft Macintosh Word</Application>
  <DocSecurity>0</DocSecurity>
  <Lines>39</Lines>
  <Paragraphs>11</Paragraphs>
  <ScaleCrop>false</ScaleCrop>
  <HeadingPairs>
    <vt:vector size="2" baseType="variant">
      <vt:variant>
        <vt:lpstr>标题</vt:lpstr>
      </vt:variant>
      <vt:variant>
        <vt:i4>1</vt:i4>
      </vt:variant>
    </vt:vector>
  </HeadingPairs>
  <TitlesOfParts>
    <vt:vector size="1" baseType="lpstr">
      <vt:lpstr/>
    </vt:vector>
  </TitlesOfParts>
  <Company/>
  <LinksUpToDate>false</LinksUpToDate>
  <CharactersWithSpaces>5610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Wayne 韦</dc:creator>
  <cp:keywords/>
  <dc:description/>
  <cp:lastModifiedBy>Microsoft Office 用户</cp:lastModifiedBy>
  <cp:revision>4</cp:revision>
  <dcterms:created xsi:type="dcterms:W3CDTF">2021-08-30T02:28:00Z</dcterms:created>
  <dcterms:modified xsi:type="dcterms:W3CDTF">2021-09-09T11:15:00Z</dcterms:modified>
</cp:coreProperties>
</file>